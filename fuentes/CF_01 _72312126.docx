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C0957B" w14:textId="77777777" w:rsidR="002A3526" w:rsidRPr="00EB0065" w:rsidRDefault="002A3526" w:rsidP="00E407F0">
      <w:pPr>
        <w:pStyle w:val="Normal0"/>
        <w:jc w:val="center"/>
        <w:rPr>
          <w:b/>
          <w:sz w:val="20"/>
          <w:szCs w:val="20"/>
        </w:rPr>
      </w:pPr>
    </w:p>
    <w:p w14:paraId="00000001" w14:textId="79BD06F3" w:rsidR="00FF258C" w:rsidRPr="00EB0065" w:rsidRDefault="00D376E1" w:rsidP="00E407F0">
      <w:pPr>
        <w:pStyle w:val="Normal0"/>
        <w:jc w:val="center"/>
        <w:rPr>
          <w:b/>
          <w:sz w:val="20"/>
          <w:szCs w:val="20"/>
        </w:rPr>
      </w:pPr>
      <w:r w:rsidRPr="00EB0065">
        <w:rPr>
          <w:b/>
          <w:sz w:val="20"/>
          <w:szCs w:val="20"/>
        </w:rPr>
        <w:t>FORMATO PARA EL DESARROLLO DE COMPONENTE FORMATIVO</w:t>
      </w:r>
    </w:p>
    <w:p w14:paraId="00000002" w14:textId="77777777" w:rsidR="00FF258C" w:rsidRPr="00EB0065" w:rsidRDefault="00FF258C" w:rsidP="00E407F0">
      <w:pPr>
        <w:pStyle w:val="Normal0"/>
        <w:tabs>
          <w:tab w:val="left" w:pos="3224"/>
        </w:tabs>
        <w:rPr>
          <w:sz w:val="20"/>
          <w:szCs w:val="20"/>
        </w:rPr>
      </w:pPr>
    </w:p>
    <w:tbl>
      <w:tblPr>
        <w:tblStyle w:val="af4"/>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096"/>
      </w:tblGrid>
      <w:tr w:rsidR="00800716" w:rsidRPr="00EB0065" w14:paraId="57121341" w14:textId="77777777" w:rsidTr="0004524E">
        <w:trPr>
          <w:trHeight w:val="340"/>
        </w:trPr>
        <w:tc>
          <w:tcPr>
            <w:tcW w:w="3397" w:type="dxa"/>
            <w:vAlign w:val="center"/>
          </w:tcPr>
          <w:p w14:paraId="00000003" w14:textId="77777777" w:rsidR="00FF258C" w:rsidRPr="00EB0065" w:rsidRDefault="00D376E1" w:rsidP="00E407F0">
            <w:pPr>
              <w:pStyle w:val="Normal0"/>
              <w:spacing w:line="276" w:lineRule="auto"/>
              <w:rPr>
                <w:sz w:val="20"/>
                <w:szCs w:val="20"/>
              </w:rPr>
            </w:pPr>
            <w:r w:rsidRPr="00EB0065">
              <w:rPr>
                <w:sz w:val="20"/>
                <w:szCs w:val="20"/>
              </w:rPr>
              <w:t>PROGRAMA DE FORMACIÓN</w:t>
            </w:r>
          </w:p>
        </w:tc>
        <w:tc>
          <w:tcPr>
            <w:tcW w:w="6096" w:type="dxa"/>
            <w:vAlign w:val="center"/>
          </w:tcPr>
          <w:p w14:paraId="00000004" w14:textId="3A277BBD" w:rsidR="00FF258C" w:rsidRPr="00EB0065" w:rsidRDefault="007D263A" w:rsidP="00E407F0">
            <w:pPr>
              <w:pStyle w:val="Normal0"/>
              <w:spacing w:line="276" w:lineRule="auto"/>
              <w:rPr>
                <w:bCs/>
                <w:sz w:val="20"/>
                <w:szCs w:val="20"/>
              </w:rPr>
            </w:pPr>
            <w:r w:rsidRPr="00EB0065">
              <w:rPr>
                <w:bCs/>
                <w:sz w:val="20"/>
                <w:szCs w:val="20"/>
              </w:rPr>
              <w:t>Ganadería sustentable.</w:t>
            </w:r>
          </w:p>
        </w:tc>
      </w:tr>
    </w:tbl>
    <w:p w14:paraId="00000005" w14:textId="77777777" w:rsidR="00FF258C" w:rsidRPr="00EB0065" w:rsidRDefault="00FF258C" w:rsidP="00E407F0">
      <w:pPr>
        <w:pStyle w:val="Normal0"/>
        <w:rPr>
          <w:sz w:val="20"/>
          <w:szCs w:val="20"/>
        </w:rPr>
      </w:pPr>
    </w:p>
    <w:tbl>
      <w:tblPr>
        <w:tblStyle w:val="af5"/>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2694"/>
      </w:tblGrid>
      <w:tr w:rsidR="00800716" w:rsidRPr="00EB0065" w14:paraId="3DB511B9" w14:textId="77777777" w:rsidTr="0004524E">
        <w:trPr>
          <w:trHeight w:val="340"/>
        </w:trPr>
        <w:tc>
          <w:tcPr>
            <w:tcW w:w="1838" w:type="dxa"/>
            <w:vAlign w:val="center"/>
          </w:tcPr>
          <w:p w14:paraId="2F749015" w14:textId="77777777" w:rsidR="00FF258C" w:rsidRPr="00EB0065" w:rsidRDefault="00D376E1" w:rsidP="00E407F0">
            <w:pPr>
              <w:pStyle w:val="Normal0"/>
              <w:spacing w:line="276" w:lineRule="auto"/>
              <w:rPr>
                <w:sz w:val="20"/>
                <w:szCs w:val="20"/>
              </w:rPr>
            </w:pPr>
            <w:r w:rsidRPr="00EB0065">
              <w:rPr>
                <w:sz w:val="20"/>
                <w:szCs w:val="20"/>
              </w:rPr>
              <w:t>COMPETENCIA</w:t>
            </w:r>
          </w:p>
          <w:p w14:paraId="00000006" w14:textId="77777777" w:rsidR="00BF3A94" w:rsidRPr="00EB0065" w:rsidRDefault="00BF3A94" w:rsidP="00E407F0">
            <w:pPr>
              <w:pStyle w:val="Normal0"/>
              <w:spacing w:line="276" w:lineRule="auto"/>
              <w:rPr>
                <w:sz w:val="20"/>
                <w:szCs w:val="20"/>
              </w:rPr>
            </w:pPr>
          </w:p>
        </w:tc>
        <w:tc>
          <w:tcPr>
            <w:tcW w:w="2835" w:type="dxa"/>
            <w:vAlign w:val="center"/>
          </w:tcPr>
          <w:p w14:paraId="00000007" w14:textId="7393C585" w:rsidR="00FF258C" w:rsidRPr="00EB0065" w:rsidRDefault="00BF3A94" w:rsidP="00E407F0">
            <w:pPr>
              <w:pStyle w:val="Normal0"/>
              <w:spacing w:line="276" w:lineRule="auto"/>
              <w:rPr>
                <w:b w:val="0"/>
                <w:sz w:val="20"/>
                <w:szCs w:val="20"/>
              </w:rPr>
            </w:pPr>
            <w:r w:rsidRPr="00EB0065">
              <w:rPr>
                <w:bCs/>
                <w:sz w:val="20"/>
                <w:szCs w:val="20"/>
              </w:rPr>
              <w:t>2</w:t>
            </w:r>
            <w:r w:rsidR="00741CD2" w:rsidRPr="00EB0065">
              <w:rPr>
                <w:bCs/>
                <w:sz w:val="20"/>
                <w:szCs w:val="20"/>
              </w:rPr>
              <w:t>70412014</w:t>
            </w:r>
            <w:r w:rsidR="00CA1FE5" w:rsidRPr="00EB0065">
              <w:rPr>
                <w:b w:val="0"/>
                <w:sz w:val="20"/>
                <w:szCs w:val="20"/>
              </w:rPr>
              <w:t>.</w:t>
            </w:r>
            <w:r w:rsidR="00382EE0" w:rsidRPr="00EB0065">
              <w:rPr>
                <w:b w:val="0"/>
                <w:sz w:val="20"/>
                <w:szCs w:val="20"/>
              </w:rPr>
              <w:t xml:space="preserve"> </w:t>
            </w:r>
            <w:r w:rsidR="00741CD2" w:rsidRPr="00EB0065">
              <w:rPr>
                <w:b w:val="0"/>
                <w:sz w:val="20"/>
                <w:szCs w:val="20"/>
              </w:rPr>
              <w:t>Manejar la producción de las especies pecuarias conforme a la normatividad de la agricultura ecológica.</w:t>
            </w:r>
          </w:p>
        </w:tc>
        <w:tc>
          <w:tcPr>
            <w:tcW w:w="2126" w:type="dxa"/>
            <w:vAlign w:val="center"/>
          </w:tcPr>
          <w:p w14:paraId="00000008" w14:textId="77777777" w:rsidR="00FF258C" w:rsidRPr="00EB0065" w:rsidRDefault="00D376E1" w:rsidP="00E407F0">
            <w:pPr>
              <w:pStyle w:val="Normal0"/>
              <w:spacing w:line="276" w:lineRule="auto"/>
              <w:rPr>
                <w:sz w:val="20"/>
                <w:szCs w:val="20"/>
              </w:rPr>
            </w:pPr>
            <w:r w:rsidRPr="00EB0065">
              <w:rPr>
                <w:sz w:val="20"/>
                <w:szCs w:val="20"/>
              </w:rPr>
              <w:t>RESULTADOS DE APRENDIZAJE</w:t>
            </w:r>
          </w:p>
        </w:tc>
        <w:tc>
          <w:tcPr>
            <w:tcW w:w="2694" w:type="dxa"/>
            <w:vAlign w:val="center"/>
          </w:tcPr>
          <w:p w14:paraId="7795434B" w14:textId="1D9D23D0" w:rsidR="00314C04" w:rsidRPr="00EB0065" w:rsidRDefault="00741CD2" w:rsidP="00E407F0">
            <w:pPr>
              <w:pStyle w:val="Normal0"/>
              <w:spacing w:line="276" w:lineRule="auto"/>
              <w:ind w:left="66"/>
              <w:rPr>
                <w:b w:val="0"/>
                <w:sz w:val="20"/>
                <w:szCs w:val="20"/>
              </w:rPr>
            </w:pPr>
            <w:r w:rsidRPr="00EB0065">
              <w:rPr>
                <w:bCs/>
                <w:sz w:val="20"/>
                <w:szCs w:val="20"/>
              </w:rPr>
              <w:t>270412014</w:t>
            </w:r>
            <w:r w:rsidR="00CA1FE5" w:rsidRPr="00EB0065">
              <w:rPr>
                <w:bCs/>
                <w:sz w:val="20"/>
                <w:szCs w:val="20"/>
              </w:rPr>
              <w:t>-01</w:t>
            </w:r>
            <w:r w:rsidR="00CA1FE5" w:rsidRPr="00EB0065">
              <w:rPr>
                <w:b w:val="0"/>
                <w:sz w:val="20"/>
                <w:szCs w:val="20"/>
              </w:rPr>
              <w:t>.</w:t>
            </w:r>
            <w:r w:rsidR="00801075" w:rsidRPr="00EB0065">
              <w:rPr>
                <w:b w:val="0"/>
                <w:sz w:val="20"/>
                <w:szCs w:val="20"/>
              </w:rPr>
              <w:t xml:space="preserve"> </w:t>
            </w:r>
            <w:r w:rsidRPr="00EB0065">
              <w:rPr>
                <w:b w:val="0"/>
                <w:sz w:val="20"/>
                <w:szCs w:val="20"/>
              </w:rPr>
              <w:t>Aplicar alternativas de producción ganadera teniendo en cuenta la agroecología.</w:t>
            </w:r>
          </w:p>
          <w:p w14:paraId="1ED6BAA2" w14:textId="77777777" w:rsidR="00CA1FE5" w:rsidRPr="00EB0065" w:rsidRDefault="00CA1FE5" w:rsidP="00E407F0">
            <w:pPr>
              <w:pStyle w:val="Normal0"/>
              <w:spacing w:line="276" w:lineRule="auto"/>
              <w:ind w:left="66"/>
              <w:rPr>
                <w:b w:val="0"/>
                <w:sz w:val="20"/>
                <w:szCs w:val="20"/>
              </w:rPr>
            </w:pPr>
          </w:p>
          <w:p w14:paraId="6A8C828F" w14:textId="38E0C66F" w:rsidR="00CA1FE5" w:rsidRPr="00EB0065" w:rsidRDefault="00741CD2" w:rsidP="00E407F0">
            <w:pPr>
              <w:pStyle w:val="Normal0"/>
              <w:spacing w:line="276" w:lineRule="auto"/>
              <w:ind w:left="66"/>
              <w:rPr>
                <w:b w:val="0"/>
                <w:i/>
                <w:iCs/>
                <w:sz w:val="20"/>
                <w:szCs w:val="20"/>
              </w:rPr>
            </w:pPr>
            <w:r w:rsidRPr="00EB0065">
              <w:rPr>
                <w:bCs/>
                <w:sz w:val="20"/>
                <w:szCs w:val="20"/>
              </w:rPr>
              <w:t>270412014</w:t>
            </w:r>
            <w:r w:rsidR="00801075" w:rsidRPr="00EB0065">
              <w:rPr>
                <w:bCs/>
                <w:sz w:val="20"/>
                <w:szCs w:val="20"/>
              </w:rPr>
              <w:t>-02</w:t>
            </w:r>
            <w:r w:rsidR="00801075" w:rsidRPr="00EB0065">
              <w:rPr>
                <w:b w:val="0"/>
                <w:sz w:val="20"/>
                <w:szCs w:val="20"/>
              </w:rPr>
              <w:t xml:space="preserve">. </w:t>
            </w:r>
            <w:r w:rsidRPr="00EB0065">
              <w:rPr>
                <w:b w:val="0"/>
                <w:sz w:val="20"/>
                <w:szCs w:val="20"/>
              </w:rPr>
              <w:t>Implementar técnicas para el bienestar animal con el fin de mejorar la calidad de vida de los bovinos y su productividad.</w:t>
            </w:r>
          </w:p>
          <w:p w14:paraId="744BDC50" w14:textId="77777777" w:rsidR="00F5378B" w:rsidRPr="00EB0065" w:rsidRDefault="00F5378B" w:rsidP="00E407F0">
            <w:pPr>
              <w:pStyle w:val="Normal0"/>
              <w:spacing w:line="276" w:lineRule="auto"/>
              <w:ind w:left="66"/>
              <w:rPr>
                <w:b w:val="0"/>
                <w:sz w:val="20"/>
                <w:szCs w:val="20"/>
              </w:rPr>
            </w:pPr>
          </w:p>
          <w:p w14:paraId="00000009" w14:textId="0D9B1E6E" w:rsidR="00F5378B" w:rsidRPr="00EB0065" w:rsidRDefault="00F5378B" w:rsidP="00E407F0">
            <w:pPr>
              <w:pStyle w:val="Normal0"/>
              <w:spacing w:line="276" w:lineRule="auto"/>
              <w:ind w:left="66"/>
              <w:rPr>
                <w:b w:val="0"/>
                <w:sz w:val="20"/>
                <w:szCs w:val="20"/>
              </w:rPr>
            </w:pPr>
          </w:p>
        </w:tc>
      </w:tr>
    </w:tbl>
    <w:p w14:paraId="0000000A" w14:textId="77777777" w:rsidR="00FF258C" w:rsidRPr="00EB0065" w:rsidRDefault="00FF258C" w:rsidP="00E407F0">
      <w:pPr>
        <w:pStyle w:val="Normal0"/>
        <w:rPr>
          <w:sz w:val="20"/>
          <w:szCs w:val="20"/>
        </w:rPr>
      </w:pPr>
    </w:p>
    <w:p w14:paraId="0000000B" w14:textId="77777777" w:rsidR="00FF258C" w:rsidRPr="00EB0065" w:rsidRDefault="00FF258C" w:rsidP="00E407F0">
      <w:pPr>
        <w:pStyle w:val="Normal0"/>
        <w:rPr>
          <w:sz w:val="20"/>
          <w:szCs w:val="20"/>
        </w:rPr>
      </w:pPr>
    </w:p>
    <w:tbl>
      <w:tblPr>
        <w:tblStyle w:val="af6"/>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096"/>
      </w:tblGrid>
      <w:tr w:rsidR="00800716" w:rsidRPr="00EB0065" w14:paraId="49D4BFBB" w14:textId="77777777" w:rsidTr="0004524E">
        <w:trPr>
          <w:trHeight w:val="340"/>
        </w:trPr>
        <w:tc>
          <w:tcPr>
            <w:tcW w:w="3397" w:type="dxa"/>
            <w:vAlign w:val="center"/>
          </w:tcPr>
          <w:p w14:paraId="0000000C" w14:textId="77777777" w:rsidR="00FF258C" w:rsidRPr="00EB0065" w:rsidRDefault="00D376E1" w:rsidP="00E407F0">
            <w:pPr>
              <w:pStyle w:val="Normal0"/>
              <w:spacing w:line="276" w:lineRule="auto"/>
              <w:rPr>
                <w:sz w:val="20"/>
                <w:szCs w:val="20"/>
              </w:rPr>
            </w:pPr>
            <w:r w:rsidRPr="00EB0065">
              <w:rPr>
                <w:sz w:val="20"/>
                <w:szCs w:val="20"/>
              </w:rPr>
              <w:t>NÚMERO DEL COMPONENTE FORMATIVO</w:t>
            </w:r>
          </w:p>
        </w:tc>
        <w:tc>
          <w:tcPr>
            <w:tcW w:w="6096" w:type="dxa"/>
            <w:vAlign w:val="center"/>
          </w:tcPr>
          <w:p w14:paraId="0000000D" w14:textId="0656628F" w:rsidR="00FF258C" w:rsidRPr="00EB0065" w:rsidRDefault="00314C04" w:rsidP="00E407F0">
            <w:pPr>
              <w:pStyle w:val="Normal0"/>
              <w:spacing w:line="276" w:lineRule="auto"/>
              <w:rPr>
                <w:b w:val="0"/>
                <w:sz w:val="20"/>
                <w:szCs w:val="20"/>
              </w:rPr>
            </w:pPr>
            <w:r w:rsidRPr="00EB0065">
              <w:rPr>
                <w:b w:val="0"/>
                <w:sz w:val="20"/>
                <w:szCs w:val="20"/>
              </w:rPr>
              <w:t>01</w:t>
            </w:r>
          </w:p>
        </w:tc>
      </w:tr>
      <w:tr w:rsidR="00800716" w:rsidRPr="00EB0065" w14:paraId="5196225A" w14:textId="77777777" w:rsidTr="0004524E">
        <w:trPr>
          <w:trHeight w:val="340"/>
        </w:trPr>
        <w:tc>
          <w:tcPr>
            <w:tcW w:w="3397" w:type="dxa"/>
            <w:vAlign w:val="center"/>
          </w:tcPr>
          <w:p w14:paraId="0000000E" w14:textId="77777777" w:rsidR="00FF258C" w:rsidRPr="00EB0065" w:rsidRDefault="00D376E1" w:rsidP="00E407F0">
            <w:pPr>
              <w:pStyle w:val="Normal0"/>
              <w:spacing w:line="276" w:lineRule="auto"/>
              <w:rPr>
                <w:sz w:val="20"/>
                <w:szCs w:val="20"/>
              </w:rPr>
            </w:pPr>
            <w:r w:rsidRPr="00EB0065">
              <w:rPr>
                <w:sz w:val="20"/>
                <w:szCs w:val="20"/>
              </w:rPr>
              <w:t>NOMBRE DEL COMPONENTE FORMATIVO</w:t>
            </w:r>
          </w:p>
        </w:tc>
        <w:tc>
          <w:tcPr>
            <w:tcW w:w="6096" w:type="dxa"/>
            <w:vAlign w:val="center"/>
          </w:tcPr>
          <w:p w14:paraId="0000000F" w14:textId="0451FC9A" w:rsidR="00FF258C" w:rsidRPr="00EB0065" w:rsidRDefault="00741CD2" w:rsidP="00E407F0">
            <w:pPr>
              <w:pStyle w:val="Normal0"/>
              <w:spacing w:line="276" w:lineRule="auto"/>
              <w:rPr>
                <w:b w:val="0"/>
                <w:sz w:val="20"/>
                <w:szCs w:val="20"/>
              </w:rPr>
            </w:pPr>
            <w:r w:rsidRPr="00EB0065">
              <w:rPr>
                <w:b w:val="0"/>
                <w:sz w:val="20"/>
                <w:szCs w:val="20"/>
              </w:rPr>
              <w:t>Generalidades de la ganadería sustentable.</w:t>
            </w:r>
            <w:r w:rsidR="004F79AF" w:rsidRPr="00EB0065">
              <w:rPr>
                <w:b w:val="0"/>
                <w:sz w:val="20"/>
                <w:szCs w:val="20"/>
              </w:rPr>
              <w:t xml:space="preserve"> </w:t>
            </w:r>
          </w:p>
        </w:tc>
      </w:tr>
      <w:tr w:rsidR="00800716" w:rsidRPr="00EB0065" w14:paraId="323364CF" w14:textId="77777777" w:rsidTr="0004524E">
        <w:trPr>
          <w:trHeight w:val="340"/>
        </w:trPr>
        <w:tc>
          <w:tcPr>
            <w:tcW w:w="3397" w:type="dxa"/>
            <w:vAlign w:val="center"/>
          </w:tcPr>
          <w:p w14:paraId="00000010" w14:textId="77777777" w:rsidR="00FF258C" w:rsidRPr="00EB0065" w:rsidRDefault="00D376E1" w:rsidP="00E407F0">
            <w:pPr>
              <w:pStyle w:val="Normal0"/>
              <w:spacing w:line="276" w:lineRule="auto"/>
              <w:rPr>
                <w:sz w:val="20"/>
                <w:szCs w:val="20"/>
              </w:rPr>
            </w:pPr>
            <w:r w:rsidRPr="00EB0065">
              <w:rPr>
                <w:sz w:val="20"/>
                <w:szCs w:val="20"/>
              </w:rPr>
              <w:t>BREVE DESCRIPCIÓN</w:t>
            </w:r>
          </w:p>
        </w:tc>
        <w:tc>
          <w:tcPr>
            <w:tcW w:w="6096" w:type="dxa"/>
            <w:vAlign w:val="center"/>
          </w:tcPr>
          <w:p w14:paraId="00000011" w14:textId="7211BC18" w:rsidR="000915CE" w:rsidRPr="00EB0065" w:rsidRDefault="00741CD2" w:rsidP="00E407F0">
            <w:pPr>
              <w:pStyle w:val="Normal0"/>
              <w:spacing w:line="276" w:lineRule="auto"/>
              <w:rPr>
                <w:b w:val="0"/>
                <w:color w:val="FF0000"/>
                <w:sz w:val="20"/>
                <w:szCs w:val="20"/>
              </w:rPr>
            </w:pPr>
            <w:r w:rsidRPr="00EB0065">
              <w:rPr>
                <w:b w:val="0"/>
                <w:sz w:val="20"/>
                <w:szCs w:val="20"/>
              </w:rPr>
              <w:t>La ganadería sustentable es un enfoque de producción ganadera que busca equilibrar la producción de alimentos con la protección del medio ambiente, el bienestar animal y el desarrollo socioeconómico de las comunidades rurales. Este tipo de ganadería se enfoca en prácticas que reducen el impacto ambiental, promueven la salud del suelo y del agua, y mejoran la calidad de vida de las personas involucradas en el sector.</w:t>
            </w:r>
          </w:p>
        </w:tc>
      </w:tr>
      <w:tr w:rsidR="00800716" w:rsidRPr="00EB0065" w14:paraId="4789F7AB" w14:textId="77777777" w:rsidTr="0004524E">
        <w:trPr>
          <w:trHeight w:val="340"/>
        </w:trPr>
        <w:tc>
          <w:tcPr>
            <w:tcW w:w="3397" w:type="dxa"/>
            <w:vAlign w:val="center"/>
          </w:tcPr>
          <w:p w14:paraId="00000012" w14:textId="77777777" w:rsidR="00FF258C" w:rsidRPr="00EB0065" w:rsidRDefault="00D376E1" w:rsidP="00E407F0">
            <w:pPr>
              <w:pStyle w:val="Normal0"/>
              <w:spacing w:line="276" w:lineRule="auto"/>
              <w:rPr>
                <w:sz w:val="20"/>
                <w:szCs w:val="20"/>
              </w:rPr>
            </w:pPr>
            <w:r w:rsidRPr="00EB0065">
              <w:rPr>
                <w:sz w:val="20"/>
                <w:szCs w:val="20"/>
              </w:rPr>
              <w:t>PALABRAS CLAVE</w:t>
            </w:r>
          </w:p>
        </w:tc>
        <w:tc>
          <w:tcPr>
            <w:tcW w:w="6096" w:type="dxa"/>
            <w:vAlign w:val="center"/>
          </w:tcPr>
          <w:p w14:paraId="00000013" w14:textId="567D6167" w:rsidR="00FF258C" w:rsidRPr="00EB0065" w:rsidRDefault="00741CD2" w:rsidP="00E407F0">
            <w:pPr>
              <w:pStyle w:val="Normal0"/>
              <w:spacing w:line="276" w:lineRule="auto"/>
              <w:rPr>
                <w:b w:val="0"/>
                <w:color w:val="FF0000"/>
                <w:sz w:val="20"/>
                <w:szCs w:val="20"/>
              </w:rPr>
            </w:pPr>
            <w:r w:rsidRPr="00EB0065">
              <w:rPr>
                <w:b w:val="0"/>
                <w:sz w:val="20"/>
                <w:szCs w:val="20"/>
              </w:rPr>
              <w:t>Ganadería</w:t>
            </w:r>
            <w:r w:rsidR="00F11DF9" w:rsidRPr="00EB0065">
              <w:rPr>
                <w:b w:val="0"/>
                <w:sz w:val="20"/>
                <w:szCs w:val="20"/>
              </w:rPr>
              <w:t xml:space="preserve">, </w:t>
            </w:r>
            <w:r w:rsidRPr="00EB0065">
              <w:rPr>
                <w:b w:val="0"/>
                <w:sz w:val="20"/>
                <w:szCs w:val="20"/>
              </w:rPr>
              <w:t>sustentable, producción, alimentos.</w:t>
            </w:r>
          </w:p>
        </w:tc>
      </w:tr>
    </w:tbl>
    <w:p w14:paraId="00000014" w14:textId="77777777" w:rsidR="00FF258C" w:rsidRPr="00EB0065" w:rsidRDefault="00FF258C" w:rsidP="00E407F0">
      <w:pPr>
        <w:pStyle w:val="Normal0"/>
        <w:rPr>
          <w:sz w:val="20"/>
          <w:szCs w:val="20"/>
        </w:rPr>
      </w:pPr>
    </w:p>
    <w:tbl>
      <w:tblPr>
        <w:tblStyle w:val="af7"/>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096"/>
      </w:tblGrid>
      <w:tr w:rsidR="00800716" w:rsidRPr="00EB0065" w14:paraId="4F59971A" w14:textId="77777777" w:rsidTr="0004524E">
        <w:trPr>
          <w:trHeight w:val="340"/>
        </w:trPr>
        <w:tc>
          <w:tcPr>
            <w:tcW w:w="3397" w:type="dxa"/>
            <w:vAlign w:val="center"/>
          </w:tcPr>
          <w:p w14:paraId="00000015" w14:textId="77777777" w:rsidR="00FF258C" w:rsidRPr="00EB0065" w:rsidRDefault="00D376E1" w:rsidP="00E407F0">
            <w:pPr>
              <w:pStyle w:val="Normal0"/>
              <w:spacing w:line="276" w:lineRule="auto"/>
              <w:rPr>
                <w:sz w:val="20"/>
                <w:szCs w:val="20"/>
              </w:rPr>
            </w:pPr>
            <w:r w:rsidRPr="00EB0065">
              <w:rPr>
                <w:sz w:val="20"/>
                <w:szCs w:val="20"/>
              </w:rPr>
              <w:t>ÁREA OCUPACIONAL</w:t>
            </w:r>
          </w:p>
        </w:tc>
        <w:tc>
          <w:tcPr>
            <w:tcW w:w="6096" w:type="dxa"/>
            <w:vAlign w:val="center"/>
          </w:tcPr>
          <w:p w14:paraId="00000020" w14:textId="3190565C" w:rsidR="00FF258C" w:rsidRPr="00EB0065" w:rsidRDefault="00BA32C5" w:rsidP="00E407F0">
            <w:pPr>
              <w:pStyle w:val="Normal0"/>
              <w:spacing w:line="276" w:lineRule="auto"/>
              <w:rPr>
                <w:b w:val="0"/>
                <w:sz w:val="20"/>
                <w:szCs w:val="20"/>
              </w:rPr>
            </w:pPr>
            <w:r w:rsidRPr="00EB0065">
              <w:rPr>
                <w:b w:val="0"/>
                <w:sz w:val="20"/>
                <w:szCs w:val="20"/>
              </w:rPr>
              <w:t>Servicios</w:t>
            </w:r>
          </w:p>
        </w:tc>
      </w:tr>
      <w:tr w:rsidR="00800716" w:rsidRPr="00EB0065" w14:paraId="6E9ED268" w14:textId="77777777" w:rsidTr="0004524E">
        <w:trPr>
          <w:trHeight w:val="465"/>
        </w:trPr>
        <w:tc>
          <w:tcPr>
            <w:tcW w:w="3397" w:type="dxa"/>
            <w:vAlign w:val="center"/>
          </w:tcPr>
          <w:p w14:paraId="00000021" w14:textId="77777777" w:rsidR="00FF258C" w:rsidRPr="00EB0065" w:rsidRDefault="00D376E1" w:rsidP="00E407F0">
            <w:pPr>
              <w:pStyle w:val="Normal0"/>
              <w:spacing w:line="276" w:lineRule="auto"/>
              <w:rPr>
                <w:sz w:val="20"/>
                <w:szCs w:val="20"/>
              </w:rPr>
            </w:pPr>
            <w:r w:rsidRPr="00EB0065">
              <w:rPr>
                <w:sz w:val="20"/>
                <w:szCs w:val="20"/>
              </w:rPr>
              <w:t>IDIOMA</w:t>
            </w:r>
          </w:p>
        </w:tc>
        <w:tc>
          <w:tcPr>
            <w:tcW w:w="6096" w:type="dxa"/>
            <w:vAlign w:val="center"/>
          </w:tcPr>
          <w:p w14:paraId="00000022" w14:textId="19036A1F" w:rsidR="00FF258C" w:rsidRPr="00EB0065" w:rsidRDefault="00801075" w:rsidP="00E407F0">
            <w:pPr>
              <w:pStyle w:val="Normal0"/>
              <w:spacing w:line="276" w:lineRule="auto"/>
              <w:rPr>
                <w:sz w:val="20"/>
                <w:szCs w:val="20"/>
              </w:rPr>
            </w:pPr>
            <w:r w:rsidRPr="00EB0065">
              <w:rPr>
                <w:sz w:val="20"/>
                <w:szCs w:val="20"/>
              </w:rPr>
              <w:t>Español</w:t>
            </w:r>
          </w:p>
        </w:tc>
      </w:tr>
    </w:tbl>
    <w:p w14:paraId="00000023" w14:textId="0FB1F4C9" w:rsidR="00FF258C" w:rsidRPr="00EB0065" w:rsidRDefault="00FF258C" w:rsidP="00E407F0">
      <w:pPr>
        <w:pStyle w:val="Normal0"/>
        <w:rPr>
          <w:sz w:val="20"/>
          <w:szCs w:val="20"/>
        </w:rPr>
      </w:pPr>
    </w:p>
    <w:p w14:paraId="49007BFE" w14:textId="568F07A6" w:rsidR="0041757E" w:rsidRPr="00EB0065" w:rsidRDefault="0041757E" w:rsidP="00E407F0">
      <w:pPr>
        <w:pStyle w:val="Normal0"/>
        <w:rPr>
          <w:sz w:val="20"/>
          <w:szCs w:val="20"/>
        </w:rPr>
      </w:pPr>
    </w:p>
    <w:p w14:paraId="48254A17" w14:textId="77777777" w:rsidR="00B2014E" w:rsidRPr="00EB0065" w:rsidRDefault="00B2014E" w:rsidP="00E407F0">
      <w:pPr>
        <w:pStyle w:val="Normal0"/>
        <w:rPr>
          <w:sz w:val="20"/>
          <w:szCs w:val="20"/>
        </w:rPr>
      </w:pPr>
    </w:p>
    <w:p w14:paraId="00000028" w14:textId="291BA8CF" w:rsidR="00FF258C" w:rsidRPr="00EB0065" w:rsidRDefault="00D376E1" w:rsidP="00E407F0">
      <w:pPr>
        <w:pStyle w:val="Normal0"/>
        <w:numPr>
          <w:ilvl w:val="0"/>
          <w:numId w:val="3"/>
        </w:numPr>
        <w:pBdr>
          <w:top w:val="nil"/>
          <w:left w:val="nil"/>
          <w:bottom w:val="nil"/>
          <w:right w:val="nil"/>
          <w:between w:val="nil"/>
        </w:pBdr>
        <w:jc w:val="both"/>
        <w:rPr>
          <w:b/>
          <w:sz w:val="20"/>
          <w:szCs w:val="20"/>
        </w:rPr>
      </w:pPr>
      <w:r w:rsidRPr="00EB0065">
        <w:rPr>
          <w:b/>
          <w:sz w:val="20"/>
          <w:szCs w:val="20"/>
        </w:rPr>
        <w:t xml:space="preserve">TABLA DE CONTENIDOS: </w:t>
      </w:r>
    </w:p>
    <w:p w14:paraId="567AB72F" w14:textId="77777777" w:rsidR="004F79AF" w:rsidRPr="00EB0065" w:rsidRDefault="004F79AF" w:rsidP="00E407F0">
      <w:pPr>
        <w:pStyle w:val="Normal0"/>
        <w:pBdr>
          <w:top w:val="nil"/>
          <w:left w:val="nil"/>
          <w:bottom w:val="nil"/>
          <w:right w:val="nil"/>
          <w:between w:val="nil"/>
        </w:pBdr>
        <w:ind w:left="284"/>
        <w:jc w:val="both"/>
        <w:rPr>
          <w:bCs/>
          <w:sz w:val="20"/>
          <w:szCs w:val="20"/>
        </w:rPr>
      </w:pPr>
    </w:p>
    <w:p w14:paraId="6C6334F0" w14:textId="3C0CF0DB" w:rsidR="004F79AF" w:rsidRPr="00EB0065" w:rsidRDefault="00741CD2" w:rsidP="00E407F0">
      <w:pPr>
        <w:pStyle w:val="Normal0"/>
        <w:numPr>
          <w:ilvl w:val="0"/>
          <w:numId w:val="1"/>
        </w:numPr>
        <w:pBdr>
          <w:top w:val="nil"/>
          <w:left w:val="nil"/>
          <w:bottom w:val="nil"/>
          <w:right w:val="nil"/>
          <w:between w:val="nil"/>
        </w:pBdr>
        <w:jc w:val="both"/>
        <w:rPr>
          <w:bCs/>
          <w:sz w:val="20"/>
          <w:szCs w:val="20"/>
        </w:rPr>
      </w:pPr>
      <w:r w:rsidRPr="00EB0065">
        <w:rPr>
          <w:bCs/>
          <w:sz w:val="20"/>
          <w:szCs w:val="20"/>
        </w:rPr>
        <w:t>Generalidades de la ganadería</w:t>
      </w:r>
      <w:r w:rsidR="00E407F0" w:rsidRPr="00EB0065">
        <w:rPr>
          <w:bCs/>
          <w:sz w:val="20"/>
          <w:szCs w:val="20"/>
        </w:rPr>
        <w:t xml:space="preserve"> sustentable.</w:t>
      </w:r>
    </w:p>
    <w:p w14:paraId="01CBACAA" w14:textId="0D3AACC8" w:rsidR="004F79AF" w:rsidRPr="00EB0065" w:rsidRDefault="00741CD2" w:rsidP="00E407F0">
      <w:pPr>
        <w:pStyle w:val="Normal0"/>
        <w:numPr>
          <w:ilvl w:val="0"/>
          <w:numId w:val="1"/>
        </w:numPr>
        <w:pBdr>
          <w:top w:val="nil"/>
          <w:left w:val="nil"/>
          <w:bottom w:val="nil"/>
          <w:right w:val="nil"/>
          <w:between w:val="nil"/>
        </w:pBdr>
        <w:jc w:val="both"/>
        <w:rPr>
          <w:bCs/>
          <w:sz w:val="20"/>
          <w:szCs w:val="20"/>
        </w:rPr>
      </w:pPr>
      <w:r w:rsidRPr="00EB0065">
        <w:rPr>
          <w:bCs/>
          <w:sz w:val="20"/>
          <w:szCs w:val="20"/>
        </w:rPr>
        <w:t>Manejo de información de la finca.</w:t>
      </w:r>
    </w:p>
    <w:p w14:paraId="58D2687E" w14:textId="45D60AAA" w:rsidR="00EC03E2" w:rsidRPr="00EB0065" w:rsidRDefault="00741CD2" w:rsidP="00E407F0">
      <w:pPr>
        <w:pStyle w:val="Normal0"/>
        <w:numPr>
          <w:ilvl w:val="0"/>
          <w:numId w:val="1"/>
        </w:numPr>
        <w:pBdr>
          <w:top w:val="nil"/>
          <w:left w:val="nil"/>
          <w:bottom w:val="nil"/>
          <w:right w:val="nil"/>
          <w:between w:val="nil"/>
        </w:pBdr>
        <w:jc w:val="both"/>
        <w:rPr>
          <w:bCs/>
          <w:sz w:val="20"/>
          <w:szCs w:val="20"/>
        </w:rPr>
      </w:pPr>
      <w:r w:rsidRPr="00EB0065">
        <w:rPr>
          <w:bCs/>
          <w:sz w:val="20"/>
          <w:szCs w:val="20"/>
        </w:rPr>
        <w:t>Alimentos en la nutrición de los bovinos.</w:t>
      </w:r>
    </w:p>
    <w:p w14:paraId="2D572652" w14:textId="258CAE77" w:rsidR="005712D8" w:rsidRPr="00EB0065" w:rsidRDefault="00741CD2" w:rsidP="00E407F0">
      <w:pPr>
        <w:pStyle w:val="Normal0"/>
        <w:numPr>
          <w:ilvl w:val="0"/>
          <w:numId w:val="1"/>
        </w:numPr>
        <w:pBdr>
          <w:top w:val="nil"/>
          <w:left w:val="nil"/>
          <w:bottom w:val="nil"/>
          <w:right w:val="nil"/>
          <w:between w:val="nil"/>
        </w:pBdr>
        <w:jc w:val="both"/>
        <w:rPr>
          <w:bCs/>
          <w:sz w:val="20"/>
          <w:szCs w:val="20"/>
        </w:rPr>
      </w:pPr>
      <w:r w:rsidRPr="00EB0065">
        <w:rPr>
          <w:bCs/>
          <w:sz w:val="20"/>
          <w:szCs w:val="20"/>
        </w:rPr>
        <w:t>Pastos y técnicas para la conservación de forrajes.</w:t>
      </w:r>
    </w:p>
    <w:p w14:paraId="5E7B13A0" w14:textId="77777777" w:rsidR="001F292C" w:rsidRPr="00EB0065" w:rsidRDefault="001F292C" w:rsidP="00E407F0">
      <w:pPr>
        <w:pStyle w:val="Normal0"/>
        <w:pBdr>
          <w:top w:val="nil"/>
          <w:left w:val="nil"/>
          <w:bottom w:val="nil"/>
          <w:right w:val="nil"/>
          <w:between w:val="nil"/>
        </w:pBdr>
        <w:jc w:val="both"/>
        <w:rPr>
          <w:b/>
          <w:sz w:val="20"/>
          <w:szCs w:val="20"/>
        </w:rPr>
      </w:pPr>
    </w:p>
    <w:p w14:paraId="4967FEF1" w14:textId="2DA2860C" w:rsidR="001F292C" w:rsidRPr="00EB0065" w:rsidRDefault="001F292C" w:rsidP="00E407F0">
      <w:pPr>
        <w:pStyle w:val="Normal0"/>
        <w:numPr>
          <w:ilvl w:val="0"/>
          <w:numId w:val="3"/>
        </w:numPr>
        <w:pBdr>
          <w:top w:val="nil"/>
          <w:left w:val="nil"/>
          <w:bottom w:val="nil"/>
          <w:right w:val="nil"/>
          <w:between w:val="nil"/>
        </w:pBdr>
        <w:jc w:val="both"/>
        <w:rPr>
          <w:b/>
          <w:sz w:val="20"/>
          <w:szCs w:val="20"/>
        </w:rPr>
      </w:pPr>
      <w:r w:rsidRPr="00EB0065">
        <w:rPr>
          <w:b/>
          <w:sz w:val="20"/>
          <w:szCs w:val="20"/>
        </w:rPr>
        <w:t>INTRODUCCIÓN</w:t>
      </w:r>
    </w:p>
    <w:p w14:paraId="11159308" w14:textId="77777777" w:rsidR="00817E2B" w:rsidRPr="00EB0065" w:rsidRDefault="00817E2B" w:rsidP="00E407F0">
      <w:pPr>
        <w:jc w:val="both"/>
        <w:rPr>
          <w:sz w:val="20"/>
          <w:szCs w:val="20"/>
        </w:rPr>
      </w:pPr>
    </w:p>
    <w:p w14:paraId="580DE621" w14:textId="0039D6B4" w:rsidR="00817E2B" w:rsidRPr="00EB0065" w:rsidRDefault="00817E2B" w:rsidP="00E407F0">
      <w:pPr>
        <w:rPr>
          <w:sz w:val="20"/>
          <w:szCs w:val="20"/>
        </w:rPr>
      </w:pPr>
      <w:r w:rsidRPr="00EB0065">
        <w:rPr>
          <w:sz w:val="20"/>
          <w:szCs w:val="20"/>
        </w:rPr>
        <w:t xml:space="preserve">El componente formativo </w:t>
      </w:r>
      <w:r w:rsidR="00741CD2" w:rsidRPr="00EB0065">
        <w:rPr>
          <w:i/>
          <w:iCs/>
          <w:sz w:val="20"/>
          <w:szCs w:val="20"/>
        </w:rPr>
        <w:t>generalidades de la ganadería sustentable</w:t>
      </w:r>
      <w:r w:rsidRPr="00EB0065">
        <w:rPr>
          <w:sz w:val="20"/>
          <w:szCs w:val="20"/>
        </w:rPr>
        <w:t xml:space="preserve">, se enfoca </w:t>
      </w:r>
      <w:r w:rsidR="00CA77F5" w:rsidRPr="00EB0065">
        <w:rPr>
          <w:sz w:val="20"/>
          <w:szCs w:val="20"/>
        </w:rPr>
        <w:t>en describir</w:t>
      </w:r>
      <w:r w:rsidRPr="00EB0065">
        <w:rPr>
          <w:sz w:val="20"/>
          <w:szCs w:val="20"/>
        </w:rPr>
        <w:t xml:space="preserve"> </w:t>
      </w:r>
      <w:r w:rsidR="00741CD2" w:rsidRPr="00EB0065">
        <w:rPr>
          <w:sz w:val="20"/>
          <w:szCs w:val="20"/>
        </w:rPr>
        <w:t xml:space="preserve">los mecanismos más utilizados para que la ganadería sustentable para que sea más productiva y se conserven los recursos naturales de manera eficiente, reduciendo el impacto sobre el medio ambiente. Posteriormente, se describirán las etapas para realizar un plan de finca, que incluye </w:t>
      </w:r>
      <w:r w:rsidR="00741CD2" w:rsidRPr="00EB0065">
        <w:rPr>
          <w:sz w:val="20"/>
          <w:szCs w:val="20"/>
        </w:rPr>
        <w:lastRenderedPageBreak/>
        <w:t>el diagnóstico, el diseño, la ejecución y la evaluación del grado de las acciones ejecutadas en el plan de finca.</w:t>
      </w:r>
      <w:r w:rsidRPr="00EB0065">
        <w:rPr>
          <w:sz w:val="20"/>
          <w:szCs w:val="20"/>
        </w:rPr>
        <w:t xml:space="preserve"> Bienvenido a este componente formativo:</w:t>
      </w:r>
    </w:p>
    <w:p w14:paraId="0D31C4DB" w14:textId="77777777" w:rsidR="00817E2B" w:rsidRPr="00EB0065" w:rsidRDefault="00817E2B" w:rsidP="00E407F0">
      <w:pPr>
        <w:rPr>
          <w:sz w:val="20"/>
          <w:szCs w:val="20"/>
        </w:rPr>
      </w:pPr>
    </w:p>
    <w:p w14:paraId="14558656" w14:textId="77777777" w:rsidR="00817E2B" w:rsidRPr="00EB0065" w:rsidRDefault="00817E2B" w:rsidP="00E407F0">
      <w:pPr>
        <w:rPr>
          <w:sz w:val="20"/>
          <w:szCs w:val="20"/>
        </w:rPr>
      </w:pPr>
    </w:p>
    <w:p w14:paraId="51E1EEE3" w14:textId="22BAF4D0" w:rsidR="00817E2B" w:rsidRPr="00EB0065" w:rsidRDefault="00817E2B" w:rsidP="00E407F0">
      <w:pPr>
        <w:rPr>
          <w:sz w:val="20"/>
          <w:szCs w:val="20"/>
        </w:rPr>
      </w:pPr>
      <w:r w:rsidRPr="00EB0065">
        <w:rPr>
          <w:noProof/>
          <w:sz w:val="20"/>
          <w:szCs w:val="20"/>
          <w:lang w:val="en-US" w:eastAsia="en-US"/>
        </w:rPr>
        <mc:AlternateContent>
          <mc:Choice Requires="wps">
            <w:drawing>
              <wp:inline distT="0" distB="0" distL="0" distR="0" wp14:anchorId="794E9551" wp14:editId="537B383E">
                <wp:extent cx="5889009" cy="719455"/>
                <wp:effectExtent l="0" t="0" r="16510" b="23495"/>
                <wp:docPr id="249" name="Rectángulo 249"/>
                <wp:cNvGraphicFramePr/>
                <a:graphic xmlns:a="http://schemas.openxmlformats.org/drawingml/2006/main">
                  <a:graphicData uri="http://schemas.microsoft.com/office/word/2010/wordprocessingShape">
                    <wps:wsp>
                      <wps:cNvSpPr/>
                      <wps:spPr>
                        <a:xfrm>
                          <a:off x="0" y="0"/>
                          <a:ext cx="5889009"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B26EF40" w14:textId="6333C2D2" w:rsidR="00817E2B" w:rsidRPr="00D73D5E" w:rsidRDefault="00817E2B" w:rsidP="00817E2B">
                            <w:pPr>
                              <w:spacing w:line="275" w:lineRule="auto"/>
                              <w:jc w:val="center"/>
                              <w:textDirection w:val="btLr"/>
                              <w:rPr>
                                <w:b/>
                                <w:color w:val="FFFFFF" w:themeColor="background1"/>
                              </w:rPr>
                            </w:pPr>
                            <w:r w:rsidRPr="00D73D5E">
                              <w:rPr>
                                <w:b/>
                                <w:color w:val="FFFFFF" w:themeColor="background1"/>
                              </w:rPr>
                              <w:t>DI_</w:t>
                            </w:r>
                            <w:r w:rsidRPr="00D73D5E">
                              <w:rPr>
                                <w:color w:val="FFFFFF" w:themeColor="background1"/>
                              </w:rPr>
                              <w:t xml:space="preserve"> </w:t>
                            </w:r>
                            <w:r w:rsidRPr="00D73D5E">
                              <w:rPr>
                                <w:b/>
                                <w:color w:val="FFFFFF" w:themeColor="background1"/>
                              </w:rPr>
                              <w:t>Guion_Introduccion_Video_CF01_</w:t>
                            </w:r>
                            <w:r w:rsidRPr="00D73D5E">
                              <w:rPr>
                                <w:color w:val="FFFFFF" w:themeColor="background1"/>
                              </w:rPr>
                              <w:t xml:space="preserve"> </w:t>
                            </w:r>
                            <w:r w:rsidR="00741CD2">
                              <w:rPr>
                                <w:b/>
                                <w:color w:val="FFFFFF" w:themeColor="background1"/>
                              </w:rPr>
                              <w:t>72312126</w:t>
                            </w:r>
                          </w:p>
                        </w:txbxContent>
                      </wps:txbx>
                      <wps:bodyPr spcFirstLastPara="1" wrap="square" lIns="91425" tIns="45700" rIns="91425" bIns="45700" anchor="ctr" anchorCtr="0">
                        <a:noAutofit/>
                      </wps:bodyPr>
                    </wps:wsp>
                  </a:graphicData>
                </a:graphic>
              </wp:inline>
            </w:drawing>
          </mc:Choice>
          <mc:Fallback>
            <w:pict>
              <v:rect w14:anchorId="794E9551" id="Rectángulo 249" o:spid="_x0000_s1026" style="width:463.7pt;height:5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" fillcolor="#39a900" strokecolor="#42719b" strokeweight="1pt">
                <v:stroke startarrowwidth="narrow" startarrowlength="short" endarrowwidth="narrow" endarrowlength="short" miterlimit="5243f"/>
                <v:textbox inset="2.53958mm,1.2694mm,2.53958mm,1.2694mm">
                  <w:txbxContent>
                    <w:p w14:paraId="1B26EF40" w14:textId="6333C2D2" w:rsidR="00817E2B" w:rsidRPr="00D73D5E" w:rsidRDefault="00817E2B" w:rsidP="00817E2B">
                      <w:pPr>
                        <w:spacing w:line="275" w:lineRule="auto"/>
                        <w:jc w:val="center"/>
                        <w:textDirection w:val="btLr"/>
                        <w:rPr>
                          <w:b/>
                          <w:color w:val="FFFFFF" w:themeColor="background1"/>
                        </w:rPr>
                      </w:pPr>
                      <w:r w:rsidRPr="00D73D5E">
                        <w:rPr>
                          <w:b/>
                          <w:color w:val="FFFFFF" w:themeColor="background1"/>
                        </w:rPr>
                        <w:t>DI_</w:t>
                      </w:r>
                      <w:r w:rsidRPr="00D73D5E">
                        <w:rPr>
                          <w:color w:val="FFFFFF" w:themeColor="background1"/>
                        </w:rPr>
                        <w:t xml:space="preserve"> </w:t>
                      </w:r>
                      <w:r w:rsidRPr="00D73D5E">
                        <w:rPr>
                          <w:b/>
                          <w:color w:val="FFFFFF" w:themeColor="background1"/>
                        </w:rPr>
                        <w:t>Guion_Introduccion_Video_CF01_</w:t>
                      </w:r>
                      <w:r w:rsidRPr="00D73D5E">
                        <w:rPr>
                          <w:color w:val="FFFFFF" w:themeColor="background1"/>
                        </w:rPr>
                        <w:t xml:space="preserve"> </w:t>
                      </w:r>
                      <w:r w:rsidR="00741CD2">
                        <w:rPr>
                          <w:b/>
                          <w:color w:val="FFFFFF" w:themeColor="background1"/>
                        </w:rPr>
                        <w:t>72312126</w:t>
                      </w:r>
                    </w:p>
                  </w:txbxContent>
                </v:textbox>
                <w10:anchorlock/>
              </v:rect>
            </w:pict>
          </mc:Fallback>
        </mc:AlternateContent>
      </w:r>
    </w:p>
    <w:p w14:paraId="43B2881B" w14:textId="77777777" w:rsidR="00801075" w:rsidRPr="00EB0065" w:rsidRDefault="00801075" w:rsidP="00E407F0">
      <w:pPr>
        <w:pStyle w:val="Normal0"/>
        <w:pBdr>
          <w:top w:val="nil"/>
          <w:left w:val="nil"/>
          <w:bottom w:val="nil"/>
          <w:right w:val="nil"/>
          <w:between w:val="nil"/>
        </w:pBdr>
        <w:jc w:val="both"/>
        <w:rPr>
          <w:b/>
          <w:sz w:val="20"/>
          <w:szCs w:val="20"/>
        </w:rPr>
      </w:pPr>
    </w:p>
    <w:p w14:paraId="60D89F98" w14:textId="77777777" w:rsidR="00801075" w:rsidRPr="00EB0065" w:rsidRDefault="00801075" w:rsidP="00E407F0">
      <w:pPr>
        <w:pStyle w:val="Normal0"/>
        <w:pBdr>
          <w:top w:val="nil"/>
          <w:left w:val="nil"/>
          <w:bottom w:val="nil"/>
          <w:right w:val="nil"/>
          <w:between w:val="nil"/>
        </w:pBdr>
        <w:ind w:left="284"/>
        <w:jc w:val="both"/>
        <w:rPr>
          <w:b/>
          <w:sz w:val="20"/>
          <w:szCs w:val="20"/>
        </w:rPr>
      </w:pPr>
    </w:p>
    <w:p w14:paraId="6A2B2B42" w14:textId="15276429" w:rsidR="00B2014E" w:rsidRPr="00EB0065" w:rsidRDefault="00B2014E" w:rsidP="00E407F0">
      <w:pPr>
        <w:pStyle w:val="Normal0"/>
        <w:pBdr>
          <w:top w:val="nil"/>
          <w:left w:val="nil"/>
          <w:bottom w:val="nil"/>
          <w:right w:val="nil"/>
          <w:between w:val="nil"/>
        </w:pBdr>
        <w:rPr>
          <w:b/>
          <w:sz w:val="20"/>
          <w:szCs w:val="20"/>
        </w:rPr>
      </w:pPr>
    </w:p>
    <w:p w14:paraId="2330D958" w14:textId="7EE09DEE" w:rsidR="00147D74" w:rsidRPr="00EB0065" w:rsidRDefault="00325A56" w:rsidP="00E407F0">
      <w:pPr>
        <w:pStyle w:val="Normal0"/>
        <w:numPr>
          <w:ilvl w:val="0"/>
          <w:numId w:val="3"/>
        </w:numPr>
        <w:pBdr>
          <w:top w:val="nil"/>
          <w:left w:val="nil"/>
          <w:bottom w:val="nil"/>
          <w:right w:val="nil"/>
          <w:between w:val="nil"/>
        </w:pBdr>
        <w:rPr>
          <w:b/>
          <w:sz w:val="20"/>
          <w:szCs w:val="20"/>
        </w:rPr>
      </w:pPr>
      <w:r w:rsidRPr="00EB0065">
        <w:rPr>
          <w:b/>
          <w:sz w:val="20"/>
          <w:szCs w:val="20"/>
        </w:rPr>
        <w:t>DESARROLLO DE CONTENIDOS:</w:t>
      </w:r>
    </w:p>
    <w:p w14:paraId="0EAD3DCA" w14:textId="77777777" w:rsidR="00817E2B" w:rsidRPr="00EB0065" w:rsidRDefault="00817E2B" w:rsidP="00E407F0">
      <w:pPr>
        <w:pStyle w:val="Normal0"/>
        <w:pBdr>
          <w:top w:val="nil"/>
          <w:left w:val="nil"/>
          <w:bottom w:val="nil"/>
          <w:right w:val="nil"/>
          <w:between w:val="nil"/>
        </w:pBdr>
        <w:rPr>
          <w:b/>
          <w:sz w:val="20"/>
          <w:szCs w:val="20"/>
        </w:rPr>
      </w:pPr>
    </w:p>
    <w:p w14:paraId="7DC07B61" w14:textId="77777777" w:rsidR="00E407F0" w:rsidRPr="00EB0065" w:rsidRDefault="00E407F0" w:rsidP="00E407F0">
      <w:pPr>
        <w:pStyle w:val="Normal0"/>
        <w:pBdr>
          <w:top w:val="nil"/>
          <w:left w:val="nil"/>
          <w:bottom w:val="nil"/>
          <w:right w:val="nil"/>
          <w:between w:val="nil"/>
        </w:pBdr>
        <w:rPr>
          <w:sz w:val="20"/>
          <w:szCs w:val="20"/>
        </w:rPr>
      </w:pPr>
      <w:r w:rsidRPr="00EB0065">
        <w:rPr>
          <w:sz w:val="20"/>
          <w:szCs w:val="20"/>
        </w:rPr>
        <w:t xml:space="preserve">Cuando se habla de ganadería sustentable se hace referencia a los diferentes mecanismos que se utilizan para que el sistema llamado finca ganadera sea más productivo y se conserven los recursos naturales de manera eficiente sin causar ningún tipo de impacto sobre el ecosistema. </w:t>
      </w:r>
    </w:p>
    <w:p w14:paraId="24C34BA0" w14:textId="77777777" w:rsidR="00E407F0" w:rsidRPr="00EB0065" w:rsidRDefault="00E407F0" w:rsidP="00E407F0">
      <w:pPr>
        <w:pStyle w:val="Normal0"/>
        <w:pBdr>
          <w:top w:val="nil"/>
          <w:left w:val="nil"/>
          <w:bottom w:val="nil"/>
          <w:right w:val="nil"/>
          <w:between w:val="nil"/>
        </w:pBdr>
        <w:rPr>
          <w:sz w:val="20"/>
          <w:szCs w:val="20"/>
        </w:rPr>
      </w:pPr>
    </w:p>
    <w:p w14:paraId="21C8FF9B" w14:textId="5C4A2D93" w:rsidR="00E407F0" w:rsidRPr="00EB0065" w:rsidRDefault="00E407F0" w:rsidP="00E407F0">
      <w:pPr>
        <w:pStyle w:val="Normal0"/>
        <w:pBdr>
          <w:top w:val="nil"/>
          <w:left w:val="nil"/>
          <w:bottom w:val="nil"/>
          <w:right w:val="nil"/>
          <w:between w:val="nil"/>
        </w:pBdr>
        <w:rPr>
          <w:sz w:val="20"/>
          <w:szCs w:val="20"/>
        </w:rPr>
      </w:pPr>
      <w:r w:rsidRPr="00EB0065">
        <w:rPr>
          <w:sz w:val="20"/>
          <w:szCs w:val="20"/>
        </w:rPr>
        <w:t>Para ello, se requiere usar herramientas de planificación de la finca que ayuden a determinar los recursos potenciales y totales de esta.</w:t>
      </w:r>
    </w:p>
    <w:p w14:paraId="784B42C2" w14:textId="77777777" w:rsidR="00E407F0" w:rsidRPr="00EB0065" w:rsidRDefault="00E407F0" w:rsidP="00E407F0">
      <w:pPr>
        <w:pStyle w:val="Normal0"/>
        <w:pBdr>
          <w:top w:val="nil"/>
          <w:left w:val="nil"/>
          <w:bottom w:val="nil"/>
          <w:right w:val="nil"/>
          <w:between w:val="nil"/>
        </w:pBdr>
        <w:rPr>
          <w:sz w:val="20"/>
          <w:szCs w:val="20"/>
        </w:rPr>
      </w:pPr>
    </w:p>
    <w:p w14:paraId="5C7201AF" w14:textId="7A4D0170" w:rsidR="00801075" w:rsidRPr="00EB0065" w:rsidRDefault="00E407F0" w:rsidP="00E407F0">
      <w:pPr>
        <w:pStyle w:val="Normal0"/>
        <w:pBdr>
          <w:top w:val="nil"/>
          <w:left w:val="nil"/>
          <w:bottom w:val="nil"/>
          <w:right w:val="nil"/>
          <w:between w:val="nil"/>
        </w:pBdr>
        <w:rPr>
          <w:b/>
          <w:sz w:val="20"/>
          <w:szCs w:val="20"/>
          <w:lang w:val="es-ES"/>
        </w:rPr>
      </w:pPr>
      <w:r w:rsidRPr="00EB0065">
        <w:rPr>
          <w:sz w:val="20"/>
          <w:szCs w:val="20"/>
        </w:rPr>
        <w:t>Así también, se hace relevante conocer la problemática, expectativas de los productores a futuro y las estrategias tecnológicas que pueden mejorar el sistema ganadero.</w:t>
      </w:r>
    </w:p>
    <w:p w14:paraId="1A06B705" w14:textId="02BAE323" w:rsidR="00D646F0" w:rsidRPr="00EB0065" w:rsidRDefault="00D646F0" w:rsidP="00E407F0">
      <w:pPr>
        <w:pStyle w:val="Normal0"/>
        <w:pBdr>
          <w:top w:val="nil"/>
          <w:left w:val="nil"/>
          <w:bottom w:val="nil"/>
          <w:right w:val="nil"/>
          <w:between w:val="nil"/>
        </w:pBdr>
        <w:rPr>
          <w:b/>
          <w:sz w:val="20"/>
          <w:szCs w:val="20"/>
        </w:rPr>
      </w:pPr>
    </w:p>
    <w:p w14:paraId="36A5503C" w14:textId="61C132DA" w:rsidR="004B4EC2" w:rsidRPr="00EB0065" w:rsidRDefault="00EC03E2" w:rsidP="00E407F0">
      <w:pPr>
        <w:pStyle w:val="Normal0"/>
        <w:pBdr>
          <w:top w:val="nil"/>
          <w:left w:val="nil"/>
          <w:bottom w:val="nil"/>
          <w:right w:val="nil"/>
          <w:between w:val="nil"/>
        </w:pBdr>
        <w:jc w:val="both"/>
        <w:rPr>
          <w:b/>
          <w:sz w:val="20"/>
          <w:szCs w:val="20"/>
        </w:rPr>
      </w:pPr>
      <w:r w:rsidRPr="00EB0065">
        <w:rPr>
          <w:b/>
          <w:sz w:val="20"/>
          <w:szCs w:val="20"/>
        </w:rPr>
        <w:t>1.</w:t>
      </w:r>
      <w:r w:rsidR="004B4EC2" w:rsidRPr="00EB0065">
        <w:rPr>
          <w:b/>
          <w:sz w:val="20"/>
          <w:szCs w:val="20"/>
        </w:rPr>
        <w:t xml:space="preserve"> </w:t>
      </w:r>
      <w:r w:rsidR="00E407F0" w:rsidRPr="00EB0065">
        <w:rPr>
          <w:b/>
          <w:sz w:val="20"/>
          <w:szCs w:val="20"/>
        </w:rPr>
        <w:t>Generalidades de la ganadería sustentable.</w:t>
      </w:r>
    </w:p>
    <w:p w14:paraId="1C4B5570" w14:textId="7F03EA54" w:rsidR="00EC03E2" w:rsidRPr="00EB0065" w:rsidRDefault="00EC03E2" w:rsidP="00E407F0">
      <w:pPr>
        <w:pStyle w:val="Normal0"/>
        <w:pBdr>
          <w:top w:val="nil"/>
          <w:left w:val="nil"/>
          <w:bottom w:val="nil"/>
          <w:right w:val="nil"/>
          <w:between w:val="nil"/>
        </w:pBdr>
        <w:rPr>
          <w:b/>
          <w:sz w:val="20"/>
          <w:szCs w:val="20"/>
        </w:rPr>
      </w:pPr>
    </w:p>
    <w:p w14:paraId="4C06F582" w14:textId="77777777" w:rsidR="00A40619" w:rsidRPr="00EB0065" w:rsidRDefault="00A40619" w:rsidP="00E407F0">
      <w:pPr>
        <w:rPr>
          <w:sz w:val="20"/>
          <w:szCs w:val="20"/>
        </w:rPr>
      </w:pPr>
    </w:p>
    <w:p w14:paraId="2ACE376F" w14:textId="1A8D8435" w:rsidR="00A40619" w:rsidRPr="00EB0065" w:rsidRDefault="00E407F0" w:rsidP="00E407F0">
      <w:pPr>
        <w:pStyle w:val="Prrafodelista"/>
        <w:numPr>
          <w:ilvl w:val="0"/>
          <w:numId w:val="91"/>
        </w:numPr>
        <w:rPr>
          <w:b/>
          <w:bCs/>
          <w:sz w:val="20"/>
          <w:szCs w:val="20"/>
        </w:rPr>
      </w:pPr>
      <w:r w:rsidRPr="00EB0065">
        <w:rPr>
          <w:b/>
          <w:bCs/>
          <w:sz w:val="20"/>
          <w:szCs w:val="20"/>
        </w:rPr>
        <w:t>Planificación agroecológica de una finca ganadera:</w:t>
      </w:r>
    </w:p>
    <w:p w14:paraId="7520E992" w14:textId="77777777" w:rsidR="00A40619" w:rsidRPr="00EB0065" w:rsidRDefault="00A40619" w:rsidP="00E407F0">
      <w:pPr>
        <w:rPr>
          <w:sz w:val="20"/>
          <w:szCs w:val="20"/>
        </w:rPr>
      </w:pPr>
    </w:p>
    <w:p w14:paraId="6F2F042F" w14:textId="77777777" w:rsidR="00E407F0" w:rsidRPr="00EB0065" w:rsidRDefault="00E407F0" w:rsidP="00EB0065">
      <w:pPr>
        <w:ind w:left="360"/>
        <w:rPr>
          <w:sz w:val="20"/>
          <w:szCs w:val="20"/>
          <w:lang w:val="es-ES"/>
        </w:rPr>
      </w:pPr>
      <w:r w:rsidRPr="00EB0065">
        <w:rPr>
          <w:sz w:val="20"/>
          <w:szCs w:val="20"/>
          <w:lang w:val="es-ES"/>
        </w:rPr>
        <w:t xml:space="preserve">Mediante la planificación agroecológica hay un intercambio de los diferentes entes que conforman el sistema como son productores ganaderos y el grupo de personas que los asesora. </w:t>
      </w:r>
    </w:p>
    <w:p w14:paraId="68ABDADE" w14:textId="77777777" w:rsidR="00E407F0" w:rsidRPr="00EB0065" w:rsidRDefault="00E407F0" w:rsidP="00EB0065">
      <w:pPr>
        <w:ind w:left="360"/>
        <w:rPr>
          <w:sz w:val="20"/>
          <w:szCs w:val="20"/>
          <w:lang w:val="es-ES"/>
        </w:rPr>
      </w:pPr>
    </w:p>
    <w:p w14:paraId="08CFD61A" w14:textId="77777777" w:rsidR="00E407F0" w:rsidRPr="00EB0065" w:rsidRDefault="00E407F0" w:rsidP="00EB0065">
      <w:pPr>
        <w:ind w:left="360"/>
        <w:rPr>
          <w:sz w:val="20"/>
          <w:szCs w:val="20"/>
          <w:lang w:val="es-ES"/>
        </w:rPr>
      </w:pPr>
      <w:r w:rsidRPr="00EB0065">
        <w:rPr>
          <w:sz w:val="20"/>
          <w:szCs w:val="20"/>
          <w:lang w:val="es-ES"/>
        </w:rPr>
        <w:t xml:space="preserve">Por medio de esta metodología (planificación) se busca identificar las limitantes existentes de las diferentes áreas productivas de la finca y los recursos que hacen parte de esta, así como también las condiciones económicas y sociales del grupo familiar. </w:t>
      </w:r>
    </w:p>
    <w:p w14:paraId="6E0860FD" w14:textId="77777777" w:rsidR="00E407F0" w:rsidRPr="00EB0065" w:rsidRDefault="00E407F0" w:rsidP="00EB0065">
      <w:pPr>
        <w:ind w:left="360"/>
        <w:rPr>
          <w:sz w:val="20"/>
          <w:szCs w:val="20"/>
          <w:lang w:val="es-ES"/>
        </w:rPr>
      </w:pPr>
    </w:p>
    <w:p w14:paraId="3E48C72B" w14:textId="28555E1E" w:rsidR="00A40619" w:rsidRPr="00EB0065" w:rsidRDefault="00E407F0" w:rsidP="00EB0065">
      <w:pPr>
        <w:ind w:left="360"/>
        <w:rPr>
          <w:sz w:val="20"/>
          <w:szCs w:val="20"/>
          <w:lang w:val="es-ES"/>
        </w:rPr>
      </w:pPr>
      <w:r w:rsidRPr="00EB0065">
        <w:rPr>
          <w:sz w:val="20"/>
          <w:szCs w:val="20"/>
          <w:lang w:val="es-ES"/>
        </w:rPr>
        <w:t>El objetivo principal de una buena planificación es alcanzar el máximo beneficio productivo.</w:t>
      </w:r>
    </w:p>
    <w:p w14:paraId="4F00D052" w14:textId="77777777" w:rsidR="0011015E" w:rsidRPr="00EB0065" w:rsidRDefault="0011015E" w:rsidP="00EB0065">
      <w:pPr>
        <w:ind w:left="360"/>
        <w:rPr>
          <w:sz w:val="20"/>
          <w:szCs w:val="20"/>
          <w:lang w:val="es-ES"/>
        </w:rPr>
      </w:pPr>
    </w:p>
    <w:p w14:paraId="66F93991" w14:textId="6D44B307" w:rsidR="00A40619" w:rsidRPr="00EB0065" w:rsidRDefault="0011015E" w:rsidP="00EB0065">
      <w:pPr>
        <w:ind w:left="360"/>
        <w:rPr>
          <w:sz w:val="20"/>
          <w:szCs w:val="20"/>
          <w:lang w:val="es-ES"/>
        </w:rPr>
      </w:pPr>
      <w:r w:rsidRPr="00EB0065">
        <w:rPr>
          <w:sz w:val="20"/>
          <w:szCs w:val="20"/>
          <w:lang w:val="es-ES"/>
        </w:rPr>
        <w:t>A continuación, las etapas del plan de finca sugeridos:</w:t>
      </w:r>
    </w:p>
    <w:p w14:paraId="666F55E6" w14:textId="77777777" w:rsidR="00EC03E2" w:rsidRPr="00EB0065" w:rsidRDefault="00EC03E2" w:rsidP="00E407F0">
      <w:pPr>
        <w:pStyle w:val="Normal0"/>
        <w:pBdr>
          <w:top w:val="nil"/>
          <w:left w:val="nil"/>
          <w:bottom w:val="nil"/>
          <w:right w:val="nil"/>
          <w:between w:val="nil"/>
        </w:pBdr>
        <w:jc w:val="both"/>
        <w:rPr>
          <w:sz w:val="20"/>
          <w:szCs w:val="20"/>
        </w:rPr>
      </w:pPr>
    </w:p>
    <w:p w14:paraId="5484CD70" w14:textId="7BA37B42" w:rsidR="00FF6A59" w:rsidRPr="00EB0065" w:rsidRDefault="00FF6A59" w:rsidP="00E407F0">
      <w:pPr>
        <w:pStyle w:val="Normal0"/>
        <w:pBdr>
          <w:top w:val="nil"/>
          <w:left w:val="nil"/>
          <w:bottom w:val="nil"/>
          <w:right w:val="nil"/>
          <w:between w:val="nil"/>
        </w:pBdr>
        <w:jc w:val="both"/>
        <w:rPr>
          <w:sz w:val="20"/>
          <w:szCs w:val="20"/>
        </w:rPr>
      </w:pPr>
      <w:r w:rsidRPr="00EB0065">
        <w:rPr>
          <w:noProof/>
          <w:sz w:val="20"/>
          <w:szCs w:val="20"/>
          <w:lang w:val="en-US" w:eastAsia="en-US"/>
        </w:rPr>
        <mc:AlternateContent>
          <mc:Choice Requires="wps">
            <w:drawing>
              <wp:inline distT="0" distB="0" distL="0" distR="0" wp14:anchorId="49BC93EE" wp14:editId="6283DC2A">
                <wp:extent cx="5889009" cy="719455"/>
                <wp:effectExtent l="0" t="0" r="16510" b="23495"/>
                <wp:docPr id="1981696828" name="Rectángulo 1981696828"/>
                <wp:cNvGraphicFramePr/>
                <a:graphic xmlns:a="http://schemas.openxmlformats.org/drawingml/2006/main">
                  <a:graphicData uri="http://schemas.microsoft.com/office/word/2010/wordprocessingShape">
                    <wps:wsp>
                      <wps:cNvSpPr/>
                      <wps:spPr>
                        <a:xfrm>
                          <a:off x="0" y="0"/>
                          <a:ext cx="5889009"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05CA1E01" w14:textId="5D1AA6DD" w:rsidR="00FF6A59" w:rsidRPr="00475AB0" w:rsidRDefault="00FF6A59" w:rsidP="00FF6A59">
                            <w:pPr>
                              <w:spacing w:line="275" w:lineRule="auto"/>
                              <w:jc w:val="center"/>
                              <w:textDirection w:val="btLr"/>
                              <w:rPr>
                                <w:b/>
                                <w:color w:val="FFFFFF" w:themeColor="background1"/>
                              </w:rPr>
                            </w:pPr>
                            <w:r w:rsidRPr="00475AB0">
                              <w:rPr>
                                <w:b/>
                                <w:color w:val="FFFFFF" w:themeColor="background1"/>
                              </w:rPr>
                              <w:t>DI_</w:t>
                            </w:r>
                            <w:r w:rsidRPr="00475AB0">
                              <w:rPr>
                                <w:color w:val="FFFFFF" w:themeColor="background1"/>
                              </w:rPr>
                              <w:t xml:space="preserve"> </w:t>
                            </w:r>
                            <w:r w:rsidR="00E407F0">
                              <w:rPr>
                                <w:color w:val="FFFFFF" w:themeColor="background1"/>
                              </w:rPr>
                              <w:t>etapas del plan de finca</w:t>
                            </w:r>
                            <w:r w:rsidR="0023531B" w:rsidRPr="00475AB0">
                              <w:rPr>
                                <w:color w:val="FFFFFF" w:themeColor="background1"/>
                              </w:rPr>
                              <w:t>_</w:t>
                            </w:r>
                            <w:r w:rsidRPr="00475AB0">
                              <w:rPr>
                                <w:b/>
                                <w:color w:val="FFFFFF" w:themeColor="background1"/>
                              </w:rPr>
                              <w:t>Slide_imágenes_CF01_</w:t>
                            </w:r>
                            <w:r w:rsidRPr="00475AB0">
                              <w:rPr>
                                <w:color w:val="FFFFFF" w:themeColor="background1"/>
                              </w:rPr>
                              <w:t xml:space="preserve"> </w:t>
                            </w:r>
                            <w:r w:rsidR="00E407F0">
                              <w:rPr>
                                <w:b/>
                                <w:color w:val="FFFFFF" w:themeColor="background1"/>
                              </w:rPr>
                              <w:t>72312126</w:t>
                            </w:r>
                          </w:p>
                        </w:txbxContent>
                      </wps:txbx>
                      <wps:bodyPr spcFirstLastPara="1" wrap="square" lIns="91425" tIns="45700" rIns="91425" bIns="45700" anchor="ctr" anchorCtr="0">
                        <a:noAutofit/>
                      </wps:bodyPr>
                    </wps:wsp>
                  </a:graphicData>
                </a:graphic>
              </wp:inline>
            </w:drawing>
          </mc:Choice>
          <mc:Fallback>
            <w:pict>
              <v:rect w14:anchorId="49BC93EE" id="Rectángulo 1981696828" o:spid="_x0000_s1027" style="width:463.7pt;height:5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" fillcolor="#39a900" strokecolor="#42719b" strokeweight="1pt">
                <v:stroke startarrowwidth="narrow" startarrowlength="short" endarrowwidth="narrow" endarrowlength="short" miterlimit="5243f"/>
                <v:textbox inset="2.53958mm,1.2694mm,2.53958mm,1.2694mm">
                  <w:txbxContent>
                    <w:p w14:paraId="05CA1E01" w14:textId="5D1AA6DD" w:rsidR="00FF6A59" w:rsidRPr="00475AB0" w:rsidRDefault="00FF6A59" w:rsidP="00FF6A59">
                      <w:pPr>
                        <w:spacing w:line="275" w:lineRule="auto"/>
                        <w:jc w:val="center"/>
                        <w:textDirection w:val="btLr"/>
                        <w:rPr>
                          <w:b/>
                          <w:color w:val="FFFFFF" w:themeColor="background1"/>
                        </w:rPr>
                      </w:pPr>
                      <w:r w:rsidRPr="00475AB0">
                        <w:rPr>
                          <w:b/>
                          <w:color w:val="FFFFFF" w:themeColor="background1"/>
                        </w:rPr>
                        <w:t>DI_</w:t>
                      </w:r>
                      <w:r w:rsidRPr="00475AB0">
                        <w:rPr>
                          <w:color w:val="FFFFFF" w:themeColor="background1"/>
                        </w:rPr>
                        <w:t xml:space="preserve"> </w:t>
                      </w:r>
                      <w:r w:rsidR="00E407F0">
                        <w:rPr>
                          <w:color w:val="FFFFFF" w:themeColor="background1"/>
                        </w:rPr>
                        <w:t>etapas del plan de finca</w:t>
                      </w:r>
                      <w:r w:rsidR="0023531B" w:rsidRPr="00475AB0">
                        <w:rPr>
                          <w:color w:val="FFFFFF" w:themeColor="background1"/>
                        </w:rPr>
                        <w:t>_</w:t>
                      </w:r>
                      <w:r w:rsidRPr="00475AB0">
                        <w:rPr>
                          <w:b/>
                          <w:color w:val="FFFFFF" w:themeColor="background1"/>
                        </w:rPr>
                        <w:t>Slide_imágenes_CF01_</w:t>
                      </w:r>
                      <w:r w:rsidRPr="00475AB0">
                        <w:rPr>
                          <w:color w:val="FFFFFF" w:themeColor="background1"/>
                        </w:rPr>
                        <w:t xml:space="preserve"> </w:t>
                      </w:r>
                      <w:r w:rsidR="00E407F0">
                        <w:rPr>
                          <w:b/>
                          <w:color w:val="FFFFFF" w:themeColor="background1"/>
                        </w:rPr>
                        <w:t>72312126</w:t>
                      </w:r>
                    </w:p>
                  </w:txbxContent>
                </v:textbox>
                <w10:anchorlock/>
              </v:rect>
            </w:pict>
          </mc:Fallback>
        </mc:AlternateContent>
      </w:r>
    </w:p>
    <w:p w14:paraId="1866A3FC" w14:textId="77777777" w:rsidR="00FF6A59" w:rsidRPr="00EB0065" w:rsidRDefault="00FF6A59" w:rsidP="00E407F0">
      <w:pPr>
        <w:pStyle w:val="Normal0"/>
        <w:pBdr>
          <w:top w:val="nil"/>
          <w:left w:val="nil"/>
          <w:bottom w:val="nil"/>
          <w:right w:val="nil"/>
          <w:between w:val="nil"/>
        </w:pBdr>
        <w:jc w:val="both"/>
        <w:rPr>
          <w:sz w:val="20"/>
          <w:szCs w:val="20"/>
        </w:rPr>
      </w:pPr>
    </w:p>
    <w:p w14:paraId="5739597B" w14:textId="77777777" w:rsidR="00EC03E2" w:rsidRPr="00EB0065" w:rsidRDefault="00EC03E2" w:rsidP="00E407F0">
      <w:pPr>
        <w:pStyle w:val="Normal0"/>
        <w:pBdr>
          <w:top w:val="nil"/>
          <w:left w:val="nil"/>
          <w:bottom w:val="nil"/>
          <w:right w:val="nil"/>
          <w:between w:val="nil"/>
        </w:pBdr>
        <w:jc w:val="both"/>
        <w:rPr>
          <w:sz w:val="20"/>
          <w:szCs w:val="20"/>
        </w:rPr>
      </w:pPr>
    </w:p>
    <w:p w14:paraId="5D66E268" w14:textId="77777777" w:rsidR="0011015E" w:rsidRPr="00EB0065" w:rsidRDefault="0011015E" w:rsidP="00E407F0">
      <w:pPr>
        <w:pStyle w:val="Normal0"/>
        <w:pBdr>
          <w:top w:val="nil"/>
          <w:left w:val="nil"/>
          <w:bottom w:val="nil"/>
          <w:right w:val="nil"/>
          <w:between w:val="nil"/>
        </w:pBdr>
        <w:jc w:val="both"/>
        <w:rPr>
          <w:sz w:val="20"/>
          <w:szCs w:val="20"/>
        </w:rPr>
      </w:pPr>
    </w:p>
    <w:p w14:paraId="190CA279" w14:textId="77777777" w:rsidR="0011015E" w:rsidRPr="00EB0065" w:rsidRDefault="0011015E" w:rsidP="00E407F0">
      <w:pPr>
        <w:pStyle w:val="Normal0"/>
        <w:pBdr>
          <w:top w:val="nil"/>
          <w:left w:val="nil"/>
          <w:bottom w:val="nil"/>
          <w:right w:val="nil"/>
          <w:between w:val="nil"/>
        </w:pBdr>
        <w:jc w:val="both"/>
        <w:rPr>
          <w:sz w:val="20"/>
          <w:szCs w:val="20"/>
        </w:rPr>
      </w:pPr>
    </w:p>
    <w:p w14:paraId="6A05F25C" w14:textId="77777777" w:rsidR="0011015E" w:rsidRPr="00EB0065" w:rsidRDefault="0011015E" w:rsidP="00E407F0">
      <w:pPr>
        <w:pStyle w:val="Normal0"/>
        <w:pBdr>
          <w:top w:val="nil"/>
          <w:left w:val="nil"/>
          <w:bottom w:val="nil"/>
          <w:right w:val="nil"/>
          <w:between w:val="nil"/>
        </w:pBdr>
        <w:jc w:val="both"/>
        <w:rPr>
          <w:sz w:val="20"/>
          <w:szCs w:val="20"/>
        </w:rPr>
      </w:pPr>
    </w:p>
    <w:p w14:paraId="19D4E34C" w14:textId="77777777" w:rsidR="0011015E" w:rsidRPr="00EB0065" w:rsidRDefault="0011015E" w:rsidP="00E407F0">
      <w:pPr>
        <w:pStyle w:val="Normal0"/>
        <w:pBdr>
          <w:top w:val="nil"/>
          <w:left w:val="nil"/>
          <w:bottom w:val="nil"/>
          <w:right w:val="nil"/>
          <w:between w:val="nil"/>
        </w:pBdr>
        <w:jc w:val="both"/>
        <w:rPr>
          <w:sz w:val="20"/>
          <w:szCs w:val="20"/>
        </w:rPr>
      </w:pPr>
    </w:p>
    <w:p w14:paraId="58874D30" w14:textId="77777777" w:rsidR="0011015E" w:rsidRPr="00EB0065" w:rsidRDefault="0011015E" w:rsidP="00E407F0">
      <w:pPr>
        <w:pStyle w:val="Normal0"/>
        <w:pBdr>
          <w:top w:val="nil"/>
          <w:left w:val="nil"/>
          <w:bottom w:val="nil"/>
          <w:right w:val="nil"/>
          <w:between w:val="nil"/>
        </w:pBdr>
        <w:jc w:val="both"/>
        <w:rPr>
          <w:sz w:val="20"/>
          <w:szCs w:val="20"/>
        </w:rPr>
      </w:pPr>
    </w:p>
    <w:p w14:paraId="469B3C65" w14:textId="77777777" w:rsidR="0011015E" w:rsidRPr="00EB0065" w:rsidRDefault="0011015E" w:rsidP="00E407F0">
      <w:pPr>
        <w:pStyle w:val="Normal0"/>
        <w:pBdr>
          <w:top w:val="nil"/>
          <w:left w:val="nil"/>
          <w:bottom w:val="nil"/>
          <w:right w:val="nil"/>
          <w:between w:val="nil"/>
        </w:pBdr>
        <w:jc w:val="both"/>
        <w:rPr>
          <w:sz w:val="20"/>
          <w:szCs w:val="20"/>
        </w:rPr>
      </w:pPr>
    </w:p>
    <w:p w14:paraId="6552000B" w14:textId="77777777" w:rsidR="00EC03E2" w:rsidRPr="00EB0065" w:rsidRDefault="00EC03E2" w:rsidP="00E407F0">
      <w:pPr>
        <w:pStyle w:val="Normal0"/>
        <w:pBdr>
          <w:top w:val="nil"/>
          <w:left w:val="nil"/>
          <w:bottom w:val="nil"/>
          <w:right w:val="nil"/>
          <w:between w:val="nil"/>
        </w:pBdr>
        <w:rPr>
          <w:sz w:val="20"/>
          <w:szCs w:val="20"/>
        </w:rPr>
      </w:pPr>
    </w:p>
    <w:p w14:paraId="15D89F88" w14:textId="3358B8FF" w:rsidR="00EC03E2" w:rsidRPr="00EB0065" w:rsidRDefault="00150952" w:rsidP="00E407F0">
      <w:pPr>
        <w:pStyle w:val="Normal0"/>
        <w:numPr>
          <w:ilvl w:val="0"/>
          <w:numId w:val="5"/>
        </w:numPr>
        <w:pBdr>
          <w:top w:val="nil"/>
          <w:left w:val="nil"/>
          <w:bottom w:val="nil"/>
          <w:right w:val="nil"/>
          <w:between w:val="nil"/>
        </w:pBdr>
        <w:rPr>
          <w:b/>
          <w:bCs/>
          <w:sz w:val="20"/>
          <w:szCs w:val="20"/>
        </w:rPr>
      </w:pPr>
      <w:r w:rsidRPr="00EB0065">
        <w:rPr>
          <w:b/>
          <w:bCs/>
          <w:sz w:val="20"/>
          <w:szCs w:val="20"/>
        </w:rPr>
        <w:t>Diagnóstico</w:t>
      </w:r>
      <w:r w:rsidR="00B364D4" w:rsidRPr="00EB0065">
        <w:rPr>
          <w:b/>
          <w:bCs/>
          <w:sz w:val="20"/>
          <w:szCs w:val="20"/>
        </w:rPr>
        <w:t>:</w:t>
      </w:r>
    </w:p>
    <w:p w14:paraId="326CEFB6" w14:textId="77777777" w:rsidR="00EC03E2" w:rsidRPr="00EB0065" w:rsidRDefault="00EC03E2" w:rsidP="00E407F0">
      <w:pPr>
        <w:pStyle w:val="Normal0"/>
        <w:pBdr>
          <w:top w:val="nil"/>
          <w:left w:val="nil"/>
          <w:bottom w:val="nil"/>
          <w:right w:val="nil"/>
          <w:between w:val="nil"/>
        </w:pBdr>
        <w:jc w:val="both"/>
        <w:rPr>
          <w:sz w:val="20"/>
          <w:szCs w:val="20"/>
        </w:rPr>
      </w:pPr>
    </w:p>
    <w:p w14:paraId="7519B054" w14:textId="77777777" w:rsidR="00150952" w:rsidRPr="00EB0065" w:rsidRDefault="00150952" w:rsidP="00150952">
      <w:pPr>
        <w:pStyle w:val="Prrafodelista"/>
        <w:rPr>
          <w:sz w:val="20"/>
          <w:szCs w:val="20"/>
          <w:lang w:val="es-ES"/>
        </w:rPr>
      </w:pPr>
      <w:r w:rsidRPr="00EB0065">
        <w:rPr>
          <w:sz w:val="20"/>
          <w:szCs w:val="20"/>
          <w:lang w:val="es-ES"/>
        </w:rPr>
        <w:t>Una finca ganadera es un sistema que está compuesto por elementos que pueden ser pecuarios, forestales, entre otros. Estos componentes interactúan entre sí para generar beneficios a través de productos (alimentos, maderas, entre otros) y servicios ambientales. Los sistemas de finca pueden variar en función de factores como las condiciones biofísicas, el entorno social, político y ambiental, generalmente son manejados y organizados por el productor agropecuario y su familia.</w:t>
      </w:r>
    </w:p>
    <w:p w14:paraId="758E89DD" w14:textId="77777777" w:rsidR="00150952" w:rsidRPr="00EB0065" w:rsidRDefault="00150952" w:rsidP="00150952">
      <w:pPr>
        <w:pStyle w:val="Prrafodelista"/>
        <w:rPr>
          <w:sz w:val="20"/>
          <w:szCs w:val="20"/>
          <w:lang w:val="es-ES"/>
        </w:rPr>
      </w:pPr>
    </w:p>
    <w:p w14:paraId="784BCD28" w14:textId="77777777" w:rsidR="00150952" w:rsidRPr="00EB0065" w:rsidRDefault="00150952" w:rsidP="00150952">
      <w:pPr>
        <w:pStyle w:val="Prrafodelista"/>
        <w:rPr>
          <w:sz w:val="20"/>
          <w:szCs w:val="20"/>
          <w:lang w:val="es-ES"/>
        </w:rPr>
      </w:pPr>
      <w:r w:rsidRPr="00EB0065">
        <w:rPr>
          <w:sz w:val="20"/>
          <w:szCs w:val="20"/>
          <w:lang w:val="es-ES"/>
        </w:rPr>
        <w:t>Casi siempre el enfoque que se le da a una finca es un sistema productivo, pero es importante también realizar el enfoque de medios de vida, ya que se analiza el papel de la familia y el aporte que esta da en dotación de capitales, por lo que hace que el seno familiar se vea como unidad de análisis. Para esto el Departamento Internacional de Desarrollo (DFID) plantea valorar cinco formas de capitales o activos de medios de vida, para que haya un diagnóstico integral de la finca los cuales son: capital físico, capital humano, capital social, capital financiero y capital natural.</w:t>
      </w:r>
    </w:p>
    <w:p w14:paraId="0F0A6AB3" w14:textId="77777777" w:rsidR="00150952" w:rsidRPr="00EB0065" w:rsidRDefault="00150952" w:rsidP="00150952">
      <w:pPr>
        <w:pStyle w:val="Prrafodelista"/>
        <w:rPr>
          <w:sz w:val="20"/>
          <w:szCs w:val="20"/>
          <w:lang w:val="es-ES"/>
        </w:rPr>
      </w:pPr>
    </w:p>
    <w:p w14:paraId="7DDD49D0" w14:textId="1DAC0F8C" w:rsidR="00A40619" w:rsidRPr="00EB0065" w:rsidRDefault="00150952" w:rsidP="00150952">
      <w:pPr>
        <w:pStyle w:val="Prrafodelista"/>
        <w:rPr>
          <w:sz w:val="20"/>
          <w:szCs w:val="20"/>
          <w:lang w:val="es-ES"/>
        </w:rPr>
      </w:pPr>
      <w:r w:rsidRPr="00EB0065">
        <w:rPr>
          <w:sz w:val="20"/>
          <w:szCs w:val="20"/>
          <w:lang w:val="es-ES"/>
        </w:rPr>
        <w:t xml:space="preserve">Para realizar el </w:t>
      </w:r>
      <w:r w:rsidRPr="00EB0065">
        <w:rPr>
          <w:i/>
          <w:iCs/>
          <w:sz w:val="20"/>
          <w:szCs w:val="20"/>
          <w:lang w:val="es-ES"/>
        </w:rPr>
        <w:t>diagnóstico de capitales del hogar</w:t>
      </w:r>
      <w:r w:rsidRPr="00EB0065">
        <w:rPr>
          <w:sz w:val="20"/>
          <w:szCs w:val="20"/>
          <w:lang w:val="es-ES"/>
        </w:rPr>
        <w:t xml:space="preserve"> se debe considerar la siguiente información:</w:t>
      </w:r>
    </w:p>
    <w:p w14:paraId="25461E43" w14:textId="77777777" w:rsidR="00150952" w:rsidRPr="00EB0065" w:rsidRDefault="00150952" w:rsidP="00150952">
      <w:pPr>
        <w:pStyle w:val="Prrafodelista"/>
        <w:ind w:left="1080"/>
        <w:rPr>
          <w:color w:val="FF0000"/>
          <w:sz w:val="20"/>
          <w:szCs w:val="20"/>
        </w:rPr>
      </w:pPr>
    </w:p>
    <w:p w14:paraId="07D31981" w14:textId="77777777" w:rsidR="00EC03E2" w:rsidRPr="00EB0065" w:rsidRDefault="00EC03E2" w:rsidP="00E407F0">
      <w:pPr>
        <w:pStyle w:val="Normal0"/>
        <w:pBdr>
          <w:top w:val="nil"/>
          <w:left w:val="nil"/>
          <w:bottom w:val="nil"/>
          <w:right w:val="nil"/>
          <w:between w:val="nil"/>
        </w:pBdr>
        <w:jc w:val="center"/>
        <w:rPr>
          <w:sz w:val="20"/>
          <w:szCs w:val="20"/>
        </w:rPr>
      </w:pPr>
      <w:r w:rsidRPr="00EB0065">
        <w:rPr>
          <w:noProof/>
          <w:sz w:val="20"/>
          <w:szCs w:val="20"/>
          <w:lang w:val="en-US" w:eastAsia="en-US"/>
        </w:rPr>
        <mc:AlternateContent>
          <mc:Choice Requires="wps">
            <w:drawing>
              <wp:inline distT="0" distB="0" distL="0" distR="0" wp14:anchorId="0710B053" wp14:editId="2649058B">
                <wp:extent cx="5412105" cy="732155"/>
                <wp:effectExtent l="0" t="0" r="17145" b="10795"/>
                <wp:docPr id="1195432320" name="Rectángulo 1195432320"/>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DDD4901" w14:textId="7D9C89FF" w:rsidR="00EC03E2" w:rsidRPr="00B72025" w:rsidRDefault="00737D5C" w:rsidP="00EC03E2">
                            <w:pPr>
                              <w:spacing w:line="275" w:lineRule="auto"/>
                              <w:jc w:val="center"/>
                              <w:textDirection w:val="btLr"/>
                              <w:rPr>
                                <w:b/>
                              </w:rPr>
                            </w:pPr>
                            <w:r w:rsidRPr="00B72025">
                              <w:rPr>
                                <w:b/>
                                <w:color w:val="FFFFFF"/>
                              </w:rPr>
                              <w:t>DI</w:t>
                            </w:r>
                            <w:r w:rsidR="00150952">
                              <w:rPr>
                                <w:b/>
                                <w:color w:val="FFFFFF"/>
                              </w:rPr>
                              <w:t>_</w:t>
                            </w:r>
                            <w:r>
                              <w:rPr>
                                <w:b/>
                                <w:color w:val="FFFFFF"/>
                              </w:rPr>
                              <w:t xml:space="preserve"> </w:t>
                            </w:r>
                            <w:r w:rsidR="00150952">
                              <w:rPr>
                                <w:b/>
                                <w:color w:val="FFFFFF"/>
                              </w:rPr>
                              <w:t>elementos del diagnóstico</w:t>
                            </w:r>
                            <w:r w:rsidR="00EC03E2">
                              <w:rPr>
                                <w:b/>
                                <w:color w:val="FFFFFF"/>
                              </w:rPr>
                              <w:t>__</w:t>
                            </w:r>
                            <w:r w:rsidR="00EC03E2" w:rsidRPr="00E06B06">
                              <w:t xml:space="preserve"> </w:t>
                            </w:r>
                            <w:r w:rsidR="00EC03E2" w:rsidRPr="00E06B06">
                              <w:rPr>
                                <w:b/>
                                <w:color w:val="FFFFFF"/>
                              </w:rPr>
                              <w:t>Slide de diapositivas</w:t>
                            </w:r>
                            <w:r w:rsidR="00EC03E2" w:rsidRPr="00524EC6">
                              <w:rPr>
                                <w:b/>
                                <w:color w:val="FFFFFF"/>
                              </w:rPr>
                              <w:t>_CF01</w:t>
                            </w:r>
                            <w:r w:rsidR="00EC03E2">
                              <w:rPr>
                                <w:b/>
                                <w:color w:val="FFFFFF"/>
                              </w:rPr>
                              <w:t>_</w:t>
                            </w:r>
                            <w:r w:rsidR="00150952">
                              <w:rPr>
                                <w:b/>
                                <w:color w:val="FFFFFF" w:themeColor="background1"/>
                              </w:rPr>
                              <w:t>72312126</w:t>
                            </w:r>
                          </w:p>
                        </w:txbxContent>
                      </wps:txbx>
                      <wps:bodyPr spcFirstLastPara="1" wrap="square" lIns="91425" tIns="45700" rIns="91425" bIns="45700" anchor="ctr" anchorCtr="0">
                        <a:noAutofit/>
                      </wps:bodyPr>
                    </wps:wsp>
                  </a:graphicData>
                </a:graphic>
              </wp:inline>
            </w:drawing>
          </mc:Choice>
          <mc:Fallback>
            <w:pict>
              <v:rect w14:anchorId="0710B053" id="Rectángulo 1195432320" o:spid="_x0000_s1028"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" fillcolor="#39a900" strokecolor="#42719b" strokeweight="1pt">
                <v:stroke startarrowwidth="narrow" startarrowlength="short" endarrowwidth="narrow" endarrowlength="short" miterlimit="5243f"/>
                <v:textbox inset="2.53958mm,1.2694mm,2.53958mm,1.2694mm">
                  <w:txbxContent>
                    <w:p w14:paraId="1DDD4901" w14:textId="7D9C89FF" w:rsidR="00EC03E2" w:rsidRPr="00B72025" w:rsidRDefault="00737D5C" w:rsidP="00EC03E2">
                      <w:pPr>
                        <w:spacing w:line="275" w:lineRule="auto"/>
                        <w:jc w:val="center"/>
                        <w:textDirection w:val="btLr"/>
                        <w:rPr>
                          <w:b/>
                        </w:rPr>
                      </w:pPr>
                      <w:r w:rsidRPr="00B72025">
                        <w:rPr>
                          <w:b/>
                          <w:color w:val="FFFFFF"/>
                        </w:rPr>
                        <w:t>DI</w:t>
                      </w:r>
                      <w:r w:rsidR="00150952">
                        <w:rPr>
                          <w:b/>
                          <w:color w:val="FFFFFF"/>
                        </w:rPr>
                        <w:t>_</w:t>
                      </w:r>
                      <w:r>
                        <w:rPr>
                          <w:b/>
                          <w:color w:val="FFFFFF"/>
                        </w:rPr>
                        <w:t xml:space="preserve"> </w:t>
                      </w:r>
                      <w:r w:rsidR="00150952">
                        <w:rPr>
                          <w:b/>
                          <w:color w:val="FFFFFF"/>
                        </w:rPr>
                        <w:t>elementos del diagnóstico</w:t>
                      </w:r>
                      <w:r w:rsidR="00EC03E2">
                        <w:rPr>
                          <w:b/>
                          <w:color w:val="FFFFFF"/>
                        </w:rPr>
                        <w:t>__</w:t>
                      </w:r>
                      <w:r w:rsidR="00EC03E2" w:rsidRPr="00E06B06">
                        <w:t xml:space="preserve"> </w:t>
                      </w:r>
                      <w:r w:rsidR="00EC03E2" w:rsidRPr="00E06B06">
                        <w:rPr>
                          <w:b/>
                          <w:color w:val="FFFFFF"/>
                        </w:rPr>
                        <w:t>Slide de diapositivas</w:t>
                      </w:r>
                      <w:r w:rsidR="00EC03E2" w:rsidRPr="00524EC6">
                        <w:rPr>
                          <w:b/>
                          <w:color w:val="FFFFFF"/>
                        </w:rPr>
                        <w:t>_CF01</w:t>
                      </w:r>
                      <w:r w:rsidR="00EC03E2">
                        <w:rPr>
                          <w:b/>
                          <w:color w:val="FFFFFF"/>
                        </w:rPr>
                        <w:t>_</w:t>
                      </w:r>
                      <w:r w:rsidR="00150952">
                        <w:rPr>
                          <w:b/>
                          <w:color w:val="FFFFFF" w:themeColor="background1"/>
                        </w:rPr>
                        <w:t>72312126</w:t>
                      </w:r>
                    </w:p>
                  </w:txbxContent>
                </v:textbox>
                <w10:anchorlock/>
              </v:rect>
            </w:pict>
          </mc:Fallback>
        </mc:AlternateContent>
      </w:r>
    </w:p>
    <w:p w14:paraId="191990C1" w14:textId="35BBA22E" w:rsidR="00EC03E2" w:rsidRPr="00EB0065" w:rsidRDefault="00EC03E2" w:rsidP="00E407F0">
      <w:pPr>
        <w:pStyle w:val="Normal0"/>
        <w:pBdr>
          <w:top w:val="nil"/>
          <w:left w:val="nil"/>
          <w:bottom w:val="nil"/>
          <w:right w:val="nil"/>
          <w:between w:val="nil"/>
        </w:pBdr>
        <w:jc w:val="both"/>
        <w:rPr>
          <w:i/>
          <w:iCs/>
          <w:sz w:val="20"/>
          <w:szCs w:val="20"/>
        </w:rPr>
      </w:pPr>
    </w:p>
    <w:p w14:paraId="4FD7228F" w14:textId="77777777" w:rsidR="00B364D4" w:rsidRPr="00EB0065" w:rsidRDefault="00B364D4" w:rsidP="00E407F0">
      <w:pPr>
        <w:pStyle w:val="Normal0"/>
        <w:pBdr>
          <w:top w:val="nil"/>
          <w:left w:val="nil"/>
          <w:bottom w:val="nil"/>
          <w:right w:val="nil"/>
          <w:between w:val="nil"/>
        </w:pBdr>
        <w:rPr>
          <w:sz w:val="20"/>
          <w:szCs w:val="20"/>
        </w:rPr>
      </w:pPr>
    </w:p>
    <w:p w14:paraId="65EB4529" w14:textId="77777777" w:rsidR="00150952" w:rsidRPr="00EB0065" w:rsidRDefault="00150952" w:rsidP="00EB0065">
      <w:pPr>
        <w:pStyle w:val="Normal0"/>
        <w:pBdr>
          <w:top w:val="nil"/>
          <w:left w:val="nil"/>
          <w:bottom w:val="nil"/>
          <w:right w:val="nil"/>
          <w:between w:val="nil"/>
        </w:pBdr>
        <w:ind w:left="360"/>
        <w:rPr>
          <w:sz w:val="20"/>
          <w:szCs w:val="20"/>
        </w:rPr>
      </w:pPr>
      <w:r w:rsidRPr="00EB0065">
        <w:rPr>
          <w:sz w:val="20"/>
          <w:szCs w:val="20"/>
        </w:rPr>
        <w:t>Para finalizar el diagnóstico se debe hacer lo siguiente:</w:t>
      </w:r>
    </w:p>
    <w:p w14:paraId="0DC92D42" w14:textId="77777777" w:rsidR="00150952" w:rsidRPr="00EB0065" w:rsidRDefault="00150952" w:rsidP="00150952">
      <w:pPr>
        <w:pStyle w:val="Normal0"/>
        <w:pBdr>
          <w:top w:val="nil"/>
          <w:left w:val="nil"/>
          <w:bottom w:val="nil"/>
          <w:right w:val="nil"/>
          <w:between w:val="nil"/>
        </w:pBdr>
        <w:rPr>
          <w:sz w:val="20"/>
          <w:szCs w:val="20"/>
        </w:rPr>
      </w:pPr>
    </w:p>
    <w:p w14:paraId="79D9FE03" w14:textId="5932773C" w:rsidR="00150952" w:rsidRPr="00EB0065" w:rsidRDefault="00150952" w:rsidP="00150952">
      <w:pPr>
        <w:pStyle w:val="Normal0"/>
        <w:numPr>
          <w:ilvl w:val="0"/>
          <w:numId w:val="93"/>
        </w:numPr>
        <w:pBdr>
          <w:top w:val="nil"/>
          <w:left w:val="nil"/>
          <w:bottom w:val="nil"/>
          <w:right w:val="nil"/>
          <w:between w:val="nil"/>
        </w:pBdr>
        <w:rPr>
          <w:sz w:val="20"/>
          <w:szCs w:val="20"/>
        </w:rPr>
      </w:pPr>
      <w:r w:rsidRPr="00EB0065">
        <w:rPr>
          <w:sz w:val="20"/>
          <w:szCs w:val="20"/>
        </w:rPr>
        <w:t>Recorrer el predio para identificar las condiciones agroecológicas y el uso del suelo.</w:t>
      </w:r>
    </w:p>
    <w:p w14:paraId="3AF2AC68" w14:textId="00152A3E" w:rsidR="00150952" w:rsidRPr="00EB0065" w:rsidRDefault="00150952" w:rsidP="00150952">
      <w:pPr>
        <w:pStyle w:val="Normal0"/>
        <w:numPr>
          <w:ilvl w:val="0"/>
          <w:numId w:val="93"/>
        </w:numPr>
        <w:pBdr>
          <w:top w:val="nil"/>
          <w:left w:val="nil"/>
          <w:bottom w:val="nil"/>
          <w:right w:val="nil"/>
          <w:between w:val="nil"/>
        </w:pBdr>
        <w:rPr>
          <w:sz w:val="20"/>
          <w:szCs w:val="20"/>
        </w:rPr>
      </w:pPr>
      <w:r w:rsidRPr="00EB0065">
        <w:rPr>
          <w:sz w:val="20"/>
          <w:szCs w:val="20"/>
        </w:rPr>
        <w:t>Cuantificar el área cultivada y el estado de los cultivos y pastos.</w:t>
      </w:r>
    </w:p>
    <w:p w14:paraId="0ACCDA3E" w14:textId="47024026" w:rsidR="00150952" w:rsidRPr="00EB0065" w:rsidRDefault="00150952" w:rsidP="00150952">
      <w:pPr>
        <w:pStyle w:val="Normal0"/>
        <w:numPr>
          <w:ilvl w:val="0"/>
          <w:numId w:val="93"/>
        </w:numPr>
        <w:pBdr>
          <w:top w:val="nil"/>
          <w:left w:val="nil"/>
          <w:bottom w:val="nil"/>
          <w:right w:val="nil"/>
          <w:between w:val="nil"/>
        </w:pBdr>
        <w:rPr>
          <w:sz w:val="20"/>
          <w:szCs w:val="20"/>
        </w:rPr>
      </w:pPr>
      <w:r w:rsidRPr="00EB0065">
        <w:rPr>
          <w:sz w:val="20"/>
          <w:szCs w:val="20"/>
        </w:rPr>
        <w:t>Describir la ubicación de las fuentes de agua, su disponibilidad y cantidad.</w:t>
      </w:r>
    </w:p>
    <w:p w14:paraId="6FDD226F" w14:textId="3C63D16A" w:rsidR="00150952" w:rsidRPr="00EB0065" w:rsidRDefault="00150952" w:rsidP="00150952">
      <w:pPr>
        <w:pStyle w:val="Normal0"/>
        <w:numPr>
          <w:ilvl w:val="0"/>
          <w:numId w:val="93"/>
        </w:numPr>
        <w:pBdr>
          <w:top w:val="nil"/>
          <w:left w:val="nil"/>
          <w:bottom w:val="nil"/>
          <w:right w:val="nil"/>
          <w:between w:val="nil"/>
        </w:pBdr>
        <w:rPr>
          <w:sz w:val="20"/>
          <w:szCs w:val="20"/>
        </w:rPr>
      </w:pPr>
      <w:r w:rsidRPr="00EB0065">
        <w:rPr>
          <w:sz w:val="20"/>
          <w:szCs w:val="20"/>
        </w:rPr>
        <w:t>Se debe dibujar un croquis de la finca con sus componentes.</w:t>
      </w:r>
    </w:p>
    <w:p w14:paraId="117EF915" w14:textId="77777777" w:rsidR="00150952" w:rsidRPr="00EB0065" w:rsidRDefault="00150952" w:rsidP="00150952">
      <w:pPr>
        <w:pStyle w:val="Normal0"/>
        <w:pBdr>
          <w:top w:val="nil"/>
          <w:left w:val="nil"/>
          <w:bottom w:val="nil"/>
          <w:right w:val="nil"/>
          <w:between w:val="nil"/>
        </w:pBdr>
        <w:rPr>
          <w:sz w:val="20"/>
          <w:szCs w:val="20"/>
        </w:rPr>
      </w:pPr>
    </w:p>
    <w:p w14:paraId="64A6A4BD" w14:textId="4F265EBD" w:rsidR="0089272C" w:rsidRPr="00EB0065" w:rsidRDefault="00150952" w:rsidP="00150952">
      <w:pPr>
        <w:pStyle w:val="Normal0"/>
        <w:pBdr>
          <w:top w:val="nil"/>
          <w:left w:val="nil"/>
          <w:bottom w:val="nil"/>
          <w:right w:val="nil"/>
          <w:between w:val="nil"/>
        </w:pBdr>
        <w:rPr>
          <w:sz w:val="20"/>
          <w:szCs w:val="20"/>
        </w:rPr>
      </w:pPr>
      <w:r w:rsidRPr="00EB0065">
        <w:rPr>
          <w:sz w:val="20"/>
          <w:szCs w:val="20"/>
        </w:rPr>
        <w:t>Con esta información se puede realizar un mapa de uso actual de la tierra y así conocer mejor los diferentes manejos que se dan a las unidades productivas agrícolas y pecuarias. Durante el diagnóstico se deben establecer los cambios y perspectivas a futuro que el productor y su núcleo familiar desean implementar en la finca.</w:t>
      </w:r>
    </w:p>
    <w:p w14:paraId="687F35DA" w14:textId="77777777" w:rsidR="00F523F3" w:rsidRPr="00EB0065" w:rsidRDefault="00F523F3" w:rsidP="00150952">
      <w:pPr>
        <w:pStyle w:val="Normal0"/>
        <w:pBdr>
          <w:top w:val="nil"/>
          <w:left w:val="nil"/>
          <w:bottom w:val="nil"/>
          <w:right w:val="nil"/>
          <w:between w:val="nil"/>
        </w:pBdr>
        <w:rPr>
          <w:sz w:val="20"/>
          <w:szCs w:val="20"/>
        </w:rPr>
      </w:pPr>
    </w:p>
    <w:p w14:paraId="3F0365AC" w14:textId="77777777" w:rsidR="00F523F3" w:rsidRPr="00EB0065" w:rsidRDefault="00F523F3" w:rsidP="00150952">
      <w:pPr>
        <w:pStyle w:val="Normal0"/>
        <w:pBdr>
          <w:top w:val="nil"/>
          <w:left w:val="nil"/>
          <w:bottom w:val="nil"/>
          <w:right w:val="nil"/>
          <w:between w:val="nil"/>
        </w:pBdr>
        <w:rPr>
          <w:sz w:val="20"/>
          <w:szCs w:val="20"/>
        </w:rPr>
      </w:pPr>
    </w:p>
    <w:p w14:paraId="0A05AFDD" w14:textId="77777777" w:rsidR="00F523F3" w:rsidRPr="00EB0065" w:rsidRDefault="00F523F3" w:rsidP="00150952">
      <w:pPr>
        <w:pStyle w:val="Normal0"/>
        <w:pBdr>
          <w:top w:val="nil"/>
          <w:left w:val="nil"/>
          <w:bottom w:val="nil"/>
          <w:right w:val="nil"/>
          <w:between w:val="nil"/>
        </w:pBdr>
        <w:rPr>
          <w:sz w:val="20"/>
          <w:szCs w:val="20"/>
        </w:rPr>
      </w:pPr>
    </w:p>
    <w:p w14:paraId="689E36F9" w14:textId="77777777" w:rsidR="00F523F3" w:rsidRPr="00EB0065" w:rsidRDefault="00F523F3" w:rsidP="00150952">
      <w:pPr>
        <w:pStyle w:val="Normal0"/>
        <w:pBdr>
          <w:top w:val="nil"/>
          <w:left w:val="nil"/>
          <w:bottom w:val="nil"/>
          <w:right w:val="nil"/>
          <w:between w:val="nil"/>
        </w:pBdr>
        <w:rPr>
          <w:sz w:val="20"/>
          <w:szCs w:val="20"/>
        </w:rPr>
      </w:pPr>
    </w:p>
    <w:p w14:paraId="2F7F1550" w14:textId="77777777" w:rsidR="00F523F3" w:rsidRPr="00EB0065" w:rsidRDefault="00F523F3" w:rsidP="00150952">
      <w:pPr>
        <w:pStyle w:val="Normal0"/>
        <w:pBdr>
          <w:top w:val="nil"/>
          <w:left w:val="nil"/>
          <w:bottom w:val="nil"/>
          <w:right w:val="nil"/>
          <w:between w:val="nil"/>
        </w:pBdr>
        <w:rPr>
          <w:sz w:val="20"/>
          <w:szCs w:val="20"/>
        </w:rPr>
      </w:pPr>
    </w:p>
    <w:p w14:paraId="6805CFD5" w14:textId="77777777" w:rsidR="00F523F3" w:rsidRPr="00EB0065" w:rsidRDefault="00F523F3" w:rsidP="00150952">
      <w:pPr>
        <w:pStyle w:val="Normal0"/>
        <w:pBdr>
          <w:top w:val="nil"/>
          <w:left w:val="nil"/>
          <w:bottom w:val="nil"/>
          <w:right w:val="nil"/>
          <w:between w:val="nil"/>
        </w:pBdr>
        <w:rPr>
          <w:sz w:val="20"/>
          <w:szCs w:val="20"/>
        </w:rPr>
      </w:pPr>
    </w:p>
    <w:p w14:paraId="0C4BD0B8" w14:textId="77777777" w:rsidR="00F523F3" w:rsidRPr="00EB0065" w:rsidRDefault="00F523F3" w:rsidP="00150952">
      <w:pPr>
        <w:pStyle w:val="Normal0"/>
        <w:pBdr>
          <w:top w:val="nil"/>
          <w:left w:val="nil"/>
          <w:bottom w:val="nil"/>
          <w:right w:val="nil"/>
          <w:between w:val="nil"/>
        </w:pBdr>
        <w:rPr>
          <w:sz w:val="20"/>
          <w:szCs w:val="20"/>
        </w:rPr>
      </w:pPr>
    </w:p>
    <w:p w14:paraId="439C54CE" w14:textId="77777777" w:rsidR="00F523F3" w:rsidRPr="00EB0065" w:rsidRDefault="00F523F3" w:rsidP="00150952">
      <w:pPr>
        <w:pStyle w:val="Normal0"/>
        <w:pBdr>
          <w:top w:val="nil"/>
          <w:left w:val="nil"/>
          <w:bottom w:val="nil"/>
          <w:right w:val="nil"/>
          <w:between w:val="nil"/>
        </w:pBdr>
        <w:rPr>
          <w:sz w:val="20"/>
          <w:szCs w:val="20"/>
        </w:rPr>
      </w:pPr>
    </w:p>
    <w:p w14:paraId="23CCC281" w14:textId="77777777" w:rsidR="00F523F3" w:rsidRPr="00EB0065" w:rsidRDefault="00F523F3" w:rsidP="00150952">
      <w:pPr>
        <w:pStyle w:val="Normal0"/>
        <w:pBdr>
          <w:top w:val="nil"/>
          <w:left w:val="nil"/>
          <w:bottom w:val="nil"/>
          <w:right w:val="nil"/>
          <w:between w:val="nil"/>
        </w:pBdr>
        <w:rPr>
          <w:sz w:val="20"/>
          <w:szCs w:val="20"/>
        </w:rPr>
      </w:pPr>
    </w:p>
    <w:p w14:paraId="3DCDFF8D" w14:textId="77777777" w:rsidR="00F523F3" w:rsidRPr="00EB0065" w:rsidRDefault="00F523F3" w:rsidP="00150952">
      <w:pPr>
        <w:pStyle w:val="Normal0"/>
        <w:pBdr>
          <w:top w:val="nil"/>
          <w:left w:val="nil"/>
          <w:bottom w:val="nil"/>
          <w:right w:val="nil"/>
          <w:between w:val="nil"/>
        </w:pBdr>
        <w:rPr>
          <w:sz w:val="20"/>
          <w:szCs w:val="20"/>
        </w:rPr>
      </w:pPr>
    </w:p>
    <w:p w14:paraId="5E536CD4" w14:textId="77777777" w:rsidR="00F523F3" w:rsidRPr="00EB0065" w:rsidRDefault="00F523F3" w:rsidP="00150952">
      <w:pPr>
        <w:pStyle w:val="Normal0"/>
        <w:pBdr>
          <w:top w:val="nil"/>
          <w:left w:val="nil"/>
          <w:bottom w:val="nil"/>
          <w:right w:val="nil"/>
          <w:between w:val="nil"/>
        </w:pBdr>
        <w:rPr>
          <w:sz w:val="20"/>
          <w:szCs w:val="20"/>
        </w:rPr>
      </w:pPr>
    </w:p>
    <w:p w14:paraId="5415B51A" w14:textId="77777777" w:rsidR="00F523F3" w:rsidRPr="00EB0065" w:rsidRDefault="00F523F3" w:rsidP="00150952">
      <w:pPr>
        <w:pStyle w:val="Normal0"/>
        <w:pBdr>
          <w:top w:val="nil"/>
          <w:left w:val="nil"/>
          <w:bottom w:val="nil"/>
          <w:right w:val="nil"/>
          <w:between w:val="nil"/>
        </w:pBdr>
        <w:rPr>
          <w:sz w:val="20"/>
          <w:szCs w:val="20"/>
        </w:rPr>
      </w:pPr>
    </w:p>
    <w:p w14:paraId="147766EE" w14:textId="77777777" w:rsidR="00A40619" w:rsidRPr="00EB0065" w:rsidRDefault="00A40619" w:rsidP="00E407F0">
      <w:pPr>
        <w:pStyle w:val="Normal0"/>
        <w:pBdr>
          <w:top w:val="nil"/>
          <w:left w:val="nil"/>
          <w:bottom w:val="nil"/>
          <w:right w:val="nil"/>
          <w:between w:val="nil"/>
        </w:pBdr>
        <w:rPr>
          <w:b/>
          <w:bCs/>
          <w:sz w:val="20"/>
          <w:szCs w:val="20"/>
        </w:rPr>
      </w:pPr>
    </w:p>
    <w:p w14:paraId="7B80E926" w14:textId="10DEF179" w:rsidR="00A40619" w:rsidRPr="00EB0065" w:rsidRDefault="003432A9" w:rsidP="00E407F0">
      <w:pPr>
        <w:pStyle w:val="Normal0"/>
        <w:pBdr>
          <w:top w:val="nil"/>
          <w:left w:val="nil"/>
          <w:bottom w:val="nil"/>
          <w:right w:val="nil"/>
          <w:between w:val="nil"/>
        </w:pBdr>
        <w:rPr>
          <w:b/>
          <w:bCs/>
          <w:sz w:val="20"/>
          <w:szCs w:val="20"/>
        </w:rPr>
      </w:pPr>
      <w:r w:rsidRPr="00EB0065">
        <w:rPr>
          <w:b/>
          <w:bCs/>
          <w:sz w:val="20"/>
          <w:szCs w:val="20"/>
        </w:rPr>
        <w:lastRenderedPageBreak/>
        <w:t>Figura 1.</w:t>
      </w:r>
    </w:p>
    <w:p w14:paraId="2EA7D0D8" w14:textId="54DB4807" w:rsidR="003432A9" w:rsidRPr="00EB0065" w:rsidRDefault="003432A9" w:rsidP="00E407F0">
      <w:pPr>
        <w:pStyle w:val="Normal0"/>
        <w:pBdr>
          <w:top w:val="nil"/>
          <w:left w:val="nil"/>
          <w:bottom w:val="nil"/>
          <w:right w:val="nil"/>
          <w:between w:val="nil"/>
        </w:pBdr>
        <w:rPr>
          <w:sz w:val="20"/>
          <w:szCs w:val="20"/>
        </w:rPr>
      </w:pPr>
      <w:r w:rsidRPr="00EB0065">
        <w:rPr>
          <w:sz w:val="20"/>
          <w:szCs w:val="20"/>
        </w:rPr>
        <w:t>Croquis de una finca.</w:t>
      </w:r>
    </w:p>
    <w:commentRangeStart w:id="0"/>
    <w:p w14:paraId="1551E194" w14:textId="0147A6A3" w:rsidR="00150952" w:rsidRPr="00EB0065" w:rsidRDefault="00150952" w:rsidP="00150952">
      <w:pPr>
        <w:pStyle w:val="Normal0"/>
        <w:pBdr>
          <w:top w:val="nil"/>
          <w:left w:val="nil"/>
          <w:bottom w:val="nil"/>
          <w:right w:val="nil"/>
          <w:between w:val="nil"/>
        </w:pBdr>
        <w:ind w:left="720"/>
        <w:rPr>
          <w:b/>
          <w:bCs/>
          <w:sz w:val="20"/>
          <w:szCs w:val="20"/>
        </w:rPr>
      </w:pPr>
      <w:r w:rsidRPr="00EB0065">
        <w:rPr>
          <w:noProof/>
          <w:sz w:val="20"/>
          <w:szCs w:val="20"/>
          <w:lang w:eastAsia="es-CO"/>
        </w:rPr>
        <mc:AlternateContent>
          <mc:Choice Requires="wpg">
            <w:drawing>
              <wp:inline distT="0" distB="0" distL="0" distR="0" wp14:anchorId="34D073B6" wp14:editId="4A215354">
                <wp:extent cx="4636135" cy="2981325"/>
                <wp:effectExtent l="2540" t="0" r="0" b="2540"/>
                <wp:docPr id="103813906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6135" cy="2981325"/>
                          <a:chOff x="0" y="0"/>
                          <a:chExt cx="7301" cy="4695"/>
                        </a:xfrm>
                      </wpg:grpSpPr>
                      <pic:pic xmlns:pic="http://schemas.openxmlformats.org/drawingml/2006/picture">
                        <pic:nvPicPr>
                          <pic:cNvPr id="1420111352"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301" cy="4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5436058"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07" y="270"/>
                            <a:ext cx="6374"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7651546" id="Group 5" o:spid="_x0000_s1026" style="width:365.05pt;height:234.75pt;mso-position-horizontal-relative:char;mso-position-vertical-relative:line" coordsize="7301,46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qjZazY6nPdw2V7b3ctnN9nuY4JVdoJdqtscA/K21lbacHDA45FXq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&#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Ve+0+11OzuLO8t4ru0uI2imgnQPHIjDDKyngggkEHqKsUUAcFp/wC+GWlWmk2tp8PPC0EGk&#10;uZdPRNHt/wDRHIwXj+T5WPdhye5rvMUtFACAADHal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7301;height: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">
                  <v:imagedata r:id="rId14" o:title=""/>
                </v:shape>
                <v:shape id="Picture 6" o:spid="_x0000_s1028" type="#_x0000_t75" style="position:absolute;left:307;top:270;width:6374;height:3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">
                  <v:imagedata r:id="rId15" o:title=""/>
                </v:shape>
                <w10:anchorlock/>
              </v:group>
            </w:pict>
          </mc:Fallback>
        </mc:AlternateContent>
      </w:r>
      <w:commentRangeEnd w:id="0"/>
      <w:r w:rsidR="0027313B" w:rsidRPr="00EB0065">
        <w:rPr>
          <w:rStyle w:val="Refdecomentario"/>
          <w:sz w:val="20"/>
          <w:szCs w:val="20"/>
        </w:rPr>
        <w:commentReference w:id="0"/>
      </w:r>
    </w:p>
    <w:p w14:paraId="07D295B3" w14:textId="731B3C7F" w:rsidR="00150952" w:rsidRPr="00EB0065" w:rsidRDefault="00150952" w:rsidP="00150952">
      <w:pPr>
        <w:pStyle w:val="Normal0"/>
        <w:pBdr>
          <w:top w:val="nil"/>
          <w:left w:val="nil"/>
          <w:bottom w:val="nil"/>
          <w:right w:val="nil"/>
          <w:between w:val="nil"/>
        </w:pBdr>
        <w:jc w:val="center"/>
        <w:rPr>
          <w:b/>
          <w:bCs/>
          <w:sz w:val="20"/>
          <w:szCs w:val="20"/>
        </w:rPr>
      </w:pPr>
      <w:r w:rsidRPr="00EB0065">
        <w:rPr>
          <w:b/>
          <w:bCs/>
          <w:sz w:val="20"/>
          <w:szCs w:val="20"/>
        </w:rPr>
        <w:t>Fuente: SENA</w:t>
      </w:r>
    </w:p>
    <w:p w14:paraId="791C4C43" w14:textId="77777777" w:rsidR="00A40619" w:rsidRPr="00EB0065" w:rsidRDefault="00A40619" w:rsidP="00E407F0">
      <w:pPr>
        <w:pStyle w:val="Normal0"/>
        <w:pBdr>
          <w:top w:val="nil"/>
          <w:left w:val="nil"/>
          <w:bottom w:val="nil"/>
          <w:right w:val="nil"/>
          <w:between w:val="nil"/>
        </w:pBdr>
        <w:rPr>
          <w:b/>
          <w:bCs/>
          <w:sz w:val="20"/>
          <w:szCs w:val="20"/>
        </w:rPr>
      </w:pPr>
    </w:p>
    <w:p w14:paraId="6626980D" w14:textId="77777777" w:rsidR="00150952" w:rsidRPr="00EB0065" w:rsidRDefault="00150952" w:rsidP="00E407F0">
      <w:pPr>
        <w:pStyle w:val="Normal0"/>
        <w:pBdr>
          <w:top w:val="nil"/>
          <w:left w:val="nil"/>
          <w:bottom w:val="nil"/>
          <w:right w:val="nil"/>
          <w:between w:val="nil"/>
        </w:pBdr>
        <w:rPr>
          <w:b/>
          <w:bCs/>
          <w:sz w:val="20"/>
          <w:szCs w:val="20"/>
        </w:rPr>
      </w:pPr>
    </w:p>
    <w:p w14:paraId="419C9CF1" w14:textId="77777777" w:rsidR="00150952" w:rsidRPr="00EB0065" w:rsidRDefault="00150952" w:rsidP="00E407F0">
      <w:pPr>
        <w:pStyle w:val="Normal0"/>
        <w:pBdr>
          <w:top w:val="nil"/>
          <w:left w:val="nil"/>
          <w:bottom w:val="nil"/>
          <w:right w:val="nil"/>
          <w:between w:val="nil"/>
        </w:pBdr>
        <w:rPr>
          <w:b/>
          <w:bCs/>
          <w:sz w:val="20"/>
          <w:szCs w:val="20"/>
        </w:rPr>
      </w:pPr>
    </w:p>
    <w:p w14:paraId="6D5F763A" w14:textId="4572E720" w:rsidR="00150952" w:rsidRPr="00EB0065" w:rsidRDefault="003432A9" w:rsidP="00150952">
      <w:pPr>
        <w:pStyle w:val="Textoindependiente"/>
        <w:rPr>
          <w:b/>
          <w:bCs/>
          <w:sz w:val="20"/>
          <w:szCs w:val="20"/>
        </w:rPr>
      </w:pPr>
      <w:r w:rsidRPr="00EB0065">
        <w:rPr>
          <w:b/>
          <w:bCs/>
          <w:sz w:val="20"/>
          <w:szCs w:val="20"/>
        </w:rPr>
        <w:t>Tabla 1.</w:t>
      </w:r>
    </w:p>
    <w:p w14:paraId="440A13EE" w14:textId="5AE4CB7F" w:rsidR="003432A9" w:rsidRPr="00EB0065" w:rsidRDefault="003432A9" w:rsidP="00150952">
      <w:pPr>
        <w:pStyle w:val="Textoindependiente"/>
        <w:rPr>
          <w:sz w:val="20"/>
          <w:szCs w:val="20"/>
        </w:rPr>
      </w:pPr>
      <w:r w:rsidRPr="00EB0065">
        <w:rPr>
          <w:sz w:val="20"/>
          <w:szCs w:val="20"/>
        </w:rPr>
        <w:t>Uso del suelo Ha.</w:t>
      </w:r>
    </w:p>
    <w:p w14:paraId="024777AD" w14:textId="77777777" w:rsidR="00150952" w:rsidRPr="00EB0065" w:rsidRDefault="00150952" w:rsidP="00150952">
      <w:pPr>
        <w:pStyle w:val="Textoindependiente"/>
        <w:rPr>
          <w:sz w:val="20"/>
          <w:szCs w:val="20"/>
        </w:rPr>
      </w:pPr>
    </w:p>
    <w:tbl>
      <w:tblPr>
        <w:tblStyle w:val="TableNormal"/>
        <w:tblW w:w="0" w:type="auto"/>
        <w:tblInd w:w="216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1E0" w:firstRow="1" w:lastRow="1" w:firstColumn="1" w:lastColumn="1" w:noHBand="0" w:noVBand="0"/>
      </w:tblPr>
      <w:tblGrid>
        <w:gridCol w:w="706"/>
        <w:gridCol w:w="2976"/>
        <w:gridCol w:w="850"/>
      </w:tblGrid>
      <w:tr w:rsidR="00150952" w:rsidRPr="00EB0065" w14:paraId="07606D48" w14:textId="77777777" w:rsidTr="00150952">
        <w:trPr>
          <w:trHeight w:val="345"/>
        </w:trPr>
        <w:tc>
          <w:tcPr>
            <w:tcW w:w="4532" w:type="dxa"/>
            <w:gridSpan w:val="3"/>
            <w:tcBorders>
              <w:top w:val="nil"/>
              <w:left w:val="nil"/>
              <w:bottom w:val="nil"/>
              <w:right w:val="nil"/>
            </w:tcBorders>
            <w:shd w:val="clear" w:color="auto" w:fill="70AD47"/>
          </w:tcPr>
          <w:p w14:paraId="0AC6CAD8" w14:textId="77777777" w:rsidR="00150952" w:rsidRPr="00EB0065" w:rsidRDefault="00150952" w:rsidP="000D2C82">
            <w:pPr>
              <w:pStyle w:val="TableParagraph"/>
              <w:tabs>
                <w:tab w:val="left" w:pos="1416"/>
                <w:tab w:val="left" w:pos="3955"/>
              </w:tabs>
              <w:spacing w:before="5"/>
              <w:ind w:left="239"/>
              <w:rPr>
                <w:b/>
                <w:sz w:val="20"/>
                <w:szCs w:val="20"/>
              </w:rPr>
            </w:pPr>
            <w:commentRangeStart w:id="1"/>
            <w:r w:rsidRPr="00EB0065">
              <w:rPr>
                <w:b/>
                <w:sz w:val="20"/>
                <w:szCs w:val="20"/>
              </w:rPr>
              <w:t>ID</w:t>
            </w:r>
            <w:r w:rsidRPr="00EB0065">
              <w:rPr>
                <w:b/>
                <w:sz w:val="20"/>
                <w:szCs w:val="20"/>
              </w:rPr>
              <w:tab/>
              <w:t>Uso</w:t>
            </w:r>
            <w:r w:rsidRPr="00EB0065">
              <w:rPr>
                <w:b/>
                <w:spacing w:val="-1"/>
                <w:sz w:val="20"/>
                <w:szCs w:val="20"/>
              </w:rPr>
              <w:t xml:space="preserve"> </w:t>
            </w:r>
            <w:r w:rsidRPr="00EB0065">
              <w:rPr>
                <w:b/>
                <w:sz w:val="20"/>
                <w:szCs w:val="20"/>
              </w:rPr>
              <w:t>del suelo</w:t>
            </w:r>
            <w:r w:rsidRPr="00EB0065">
              <w:rPr>
                <w:b/>
                <w:sz w:val="20"/>
                <w:szCs w:val="20"/>
              </w:rPr>
              <w:tab/>
              <w:t>Ha</w:t>
            </w:r>
          </w:p>
        </w:tc>
      </w:tr>
      <w:tr w:rsidR="00150952" w:rsidRPr="00EB0065" w14:paraId="722975A2" w14:textId="77777777" w:rsidTr="00150952">
        <w:trPr>
          <w:trHeight w:val="273"/>
        </w:trPr>
        <w:tc>
          <w:tcPr>
            <w:tcW w:w="706" w:type="dxa"/>
            <w:tcBorders>
              <w:top w:val="nil"/>
            </w:tcBorders>
            <w:shd w:val="clear" w:color="auto" w:fill="E2EFD9"/>
          </w:tcPr>
          <w:p w14:paraId="194D1F18" w14:textId="77777777" w:rsidR="00150952" w:rsidRPr="00EB0065" w:rsidRDefault="00150952" w:rsidP="000D2C82">
            <w:pPr>
              <w:pStyle w:val="TableParagraph"/>
              <w:spacing w:line="253" w:lineRule="exact"/>
              <w:ind w:right="273"/>
              <w:jc w:val="right"/>
              <w:rPr>
                <w:b/>
                <w:sz w:val="20"/>
                <w:szCs w:val="20"/>
              </w:rPr>
            </w:pPr>
            <w:r w:rsidRPr="00EB0065">
              <w:rPr>
                <w:b/>
                <w:sz w:val="20"/>
                <w:szCs w:val="20"/>
              </w:rPr>
              <w:t>1</w:t>
            </w:r>
          </w:p>
        </w:tc>
        <w:tc>
          <w:tcPr>
            <w:tcW w:w="2976" w:type="dxa"/>
            <w:tcBorders>
              <w:top w:val="nil"/>
            </w:tcBorders>
            <w:shd w:val="clear" w:color="auto" w:fill="E2EFD9"/>
          </w:tcPr>
          <w:p w14:paraId="3EAE8BED" w14:textId="77777777" w:rsidR="00150952" w:rsidRPr="00EB0065" w:rsidRDefault="00150952" w:rsidP="000D2C82">
            <w:pPr>
              <w:pStyle w:val="TableParagraph"/>
              <w:spacing w:line="253" w:lineRule="exact"/>
              <w:ind w:left="105"/>
              <w:rPr>
                <w:sz w:val="20"/>
                <w:szCs w:val="20"/>
              </w:rPr>
            </w:pPr>
            <w:r w:rsidRPr="00EB0065">
              <w:rPr>
                <w:sz w:val="20"/>
                <w:szCs w:val="20"/>
              </w:rPr>
              <w:t>Pasturas</w:t>
            </w:r>
          </w:p>
        </w:tc>
        <w:tc>
          <w:tcPr>
            <w:tcW w:w="850" w:type="dxa"/>
            <w:tcBorders>
              <w:top w:val="nil"/>
            </w:tcBorders>
            <w:shd w:val="clear" w:color="auto" w:fill="E2EFD9"/>
          </w:tcPr>
          <w:p w14:paraId="493ADC7D" w14:textId="77777777" w:rsidR="00150952" w:rsidRPr="00EB0065" w:rsidRDefault="00150952" w:rsidP="000D2C82">
            <w:pPr>
              <w:pStyle w:val="TableParagraph"/>
              <w:spacing w:line="253" w:lineRule="exact"/>
              <w:ind w:right="249"/>
              <w:jc w:val="right"/>
              <w:rPr>
                <w:sz w:val="20"/>
                <w:szCs w:val="20"/>
              </w:rPr>
            </w:pPr>
            <w:r w:rsidRPr="00EB0065">
              <w:rPr>
                <w:sz w:val="20"/>
                <w:szCs w:val="20"/>
              </w:rPr>
              <w:t>8,0</w:t>
            </w:r>
          </w:p>
        </w:tc>
      </w:tr>
      <w:tr w:rsidR="00150952" w:rsidRPr="00EB0065" w14:paraId="3A1B97A5" w14:textId="77777777" w:rsidTr="00150952">
        <w:trPr>
          <w:trHeight w:val="277"/>
        </w:trPr>
        <w:tc>
          <w:tcPr>
            <w:tcW w:w="706" w:type="dxa"/>
          </w:tcPr>
          <w:p w14:paraId="3B92B9F8" w14:textId="77777777" w:rsidR="00150952" w:rsidRPr="00EB0065" w:rsidRDefault="00150952" w:rsidP="000D2C82">
            <w:pPr>
              <w:pStyle w:val="TableParagraph"/>
              <w:spacing w:line="258" w:lineRule="exact"/>
              <w:ind w:right="273"/>
              <w:jc w:val="right"/>
              <w:rPr>
                <w:b/>
                <w:sz w:val="20"/>
                <w:szCs w:val="20"/>
              </w:rPr>
            </w:pPr>
            <w:r w:rsidRPr="00EB0065">
              <w:rPr>
                <w:b/>
                <w:sz w:val="20"/>
                <w:szCs w:val="20"/>
              </w:rPr>
              <w:t>2</w:t>
            </w:r>
          </w:p>
        </w:tc>
        <w:tc>
          <w:tcPr>
            <w:tcW w:w="2976" w:type="dxa"/>
          </w:tcPr>
          <w:p w14:paraId="06F52B26" w14:textId="77777777" w:rsidR="00150952" w:rsidRPr="00EB0065" w:rsidRDefault="00150952" w:rsidP="000D2C82">
            <w:pPr>
              <w:pStyle w:val="TableParagraph"/>
              <w:spacing w:line="258" w:lineRule="exact"/>
              <w:ind w:left="105"/>
              <w:rPr>
                <w:sz w:val="20"/>
                <w:szCs w:val="20"/>
              </w:rPr>
            </w:pPr>
            <w:r w:rsidRPr="00EB0065">
              <w:rPr>
                <w:sz w:val="20"/>
                <w:szCs w:val="20"/>
              </w:rPr>
              <w:t>Bosque</w:t>
            </w:r>
          </w:p>
        </w:tc>
        <w:tc>
          <w:tcPr>
            <w:tcW w:w="850" w:type="dxa"/>
          </w:tcPr>
          <w:p w14:paraId="0685124C" w14:textId="77777777" w:rsidR="00150952" w:rsidRPr="00EB0065" w:rsidRDefault="00150952" w:rsidP="000D2C82">
            <w:pPr>
              <w:pStyle w:val="TableParagraph"/>
              <w:spacing w:line="258" w:lineRule="exact"/>
              <w:ind w:right="249"/>
              <w:jc w:val="right"/>
              <w:rPr>
                <w:sz w:val="20"/>
                <w:szCs w:val="20"/>
              </w:rPr>
            </w:pPr>
            <w:r w:rsidRPr="00EB0065">
              <w:rPr>
                <w:sz w:val="20"/>
                <w:szCs w:val="20"/>
              </w:rPr>
              <w:t>5,2</w:t>
            </w:r>
          </w:p>
        </w:tc>
      </w:tr>
      <w:tr w:rsidR="00150952" w:rsidRPr="00EB0065" w14:paraId="2948AB2B" w14:textId="77777777" w:rsidTr="00150952">
        <w:trPr>
          <w:trHeight w:val="273"/>
        </w:trPr>
        <w:tc>
          <w:tcPr>
            <w:tcW w:w="706" w:type="dxa"/>
            <w:shd w:val="clear" w:color="auto" w:fill="E2EFD9"/>
          </w:tcPr>
          <w:p w14:paraId="4F956AF5" w14:textId="77777777" w:rsidR="00150952" w:rsidRPr="00EB0065" w:rsidRDefault="00150952" w:rsidP="000D2C82">
            <w:pPr>
              <w:pStyle w:val="TableParagraph"/>
              <w:spacing w:line="253" w:lineRule="exact"/>
              <w:ind w:right="273"/>
              <w:jc w:val="right"/>
              <w:rPr>
                <w:b/>
                <w:sz w:val="20"/>
                <w:szCs w:val="20"/>
              </w:rPr>
            </w:pPr>
            <w:r w:rsidRPr="00EB0065">
              <w:rPr>
                <w:b/>
                <w:sz w:val="20"/>
                <w:szCs w:val="20"/>
              </w:rPr>
              <w:t>3</w:t>
            </w:r>
          </w:p>
        </w:tc>
        <w:tc>
          <w:tcPr>
            <w:tcW w:w="2976" w:type="dxa"/>
            <w:shd w:val="clear" w:color="auto" w:fill="E2EFD9"/>
          </w:tcPr>
          <w:p w14:paraId="323526ED" w14:textId="77777777" w:rsidR="00150952" w:rsidRPr="00EB0065" w:rsidRDefault="00150952" w:rsidP="000D2C82">
            <w:pPr>
              <w:pStyle w:val="TableParagraph"/>
              <w:spacing w:line="253" w:lineRule="exact"/>
              <w:ind w:left="105"/>
              <w:rPr>
                <w:sz w:val="20"/>
                <w:szCs w:val="20"/>
              </w:rPr>
            </w:pPr>
            <w:r w:rsidRPr="00EB0065">
              <w:rPr>
                <w:sz w:val="20"/>
                <w:szCs w:val="20"/>
              </w:rPr>
              <w:t>Cultivos (café)</w:t>
            </w:r>
          </w:p>
        </w:tc>
        <w:tc>
          <w:tcPr>
            <w:tcW w:w="850" w:type="dxa"/>
            <w:shd w:val="clear" w:color="auto" w:fill="E2EFD9"/>
          </w:tcPr>
          <w:p w14:paraId="3C23177B" w14:textId="77777777" w:rsidR="00150952" w:rsidRPr="00EB0065" w:rsidRDefault="00150952" w:rsidP="000D2C82">
            <w:pPr>
              <w:pStyle w:val="TableParagraph"/>
              <w:spacing w:line="253" w:lineRule="exact"/>
              <w:ind w:right="249"/>
              <w:jc w:val="right"/>
              <w:rPr>
                <w:sz w:val="20"/>
                <w:szCs w:val="20"/>
              </w:rPr>
            </w:pPr>
            <w:r w:rsidRPr="00EB0065">
              <w:rPr>
                <w:sz w:val="20"/>
                <w:szCs w:val="20"/>
              </w:rPr>
              <w:t>3,3</w:t>
            </w:r>
          </w:p>
        </w:tc>
      </w:tr>
      <w:tr w:rsidR="00150952" w:rsidRPr="00EB0065" w14:paraId="764288E1" w14:textId="77777777" w:rsidTr="00150952">
        <w:trPr>
          <w:trHeight w:val="277"/>
        </w:trPr>
        <w:tc>
          <w:tcPr>
            <w:tcW w:w="706" w:type="dxa"/>
          </w:tcPr>
          <w:p w14:paraId="63DB5029" w14:textId="77777777" w:rsidR="00150952" w:rsidRPr="00EB0065" w:rsidRDefault="00150952" w:rsidP="000D2C82">
            <w:pPr>
              <w:pStyle w:val="TableParagraph"/>
              <w:spacing w:line="258" w:lineRule="exact"/>
              <w:ind w:right="273"/>
              <w:jc w:val="right"/>
              <w:rPr>
                <w:b/>
                <w:sz w:val="20"/>
                <w:szCs w:val="20"/>
              </w:rPr>
            </w:pPr>
            <w:r w:rsidRPr="00EB0065">
              <w:rPr>
                <w:b/>
                <w:sz w:val="20"/>
                <w:szCs w:val="20"/>
              </w:rPr>
              <w:t>4</w:t>
            </w:r>
          </w:p>
        </w:tc>
        <w:tc>
          <w:tcPr>
            <w:tcW w:w="2976" w:type="dxa"/>
          </w:tcPr>
          <w:p w14:paraId="6F9F0FEE" w14:textId="77777777" w:rsidR="00150952" w:rsidRPr="00EB0065" w:rsidRDefault="00150952" w:rsidP="000D2C82">
            <w:pPr>
              <w:pStyle w:val="TableParagraph"/>
              <w:spacing w:line="258" w:lineRule="exact"/>
              <w:ind w:left="105"/>
              <w:rPr>
                <w:sz w:val="20"/>
                <w:szCs w:val="20"/>
              </w:rPr>
            </w:pPr>
            <w:r w:rsidRPr="00EB0065">
              <w:rPr>
                <w:sz w:val="20"/>
                <w:szCs w:val="20"/>
              </w:rPr>
              <w:t>Fuentes de agua</w:t>
            </w:r>
          </w:p>
        </w:tc>
        <w:tc>
          <w:tcPr>
            <w:tcW w:w="850" w:type="dxa"/>
          </w:tcPr>
          <w:p w14:paraId="443311E6" w14:textId="77777777" w:rsidR="00150952" w:rsidRPr="00EB0065" w:rsidRDefault="00150952" w:rsidP="000D2C82">
            <w:pPr>
              <w:pStyle w:val="TableParagraph"/>
              <w:spacing w:line="258" w:lineRule="exact"/>
              <w:ind w:right="249"/>
              <w:jc w:val="right"/>
              <w:rPr>
                <w:sz w:val="20"/>
                <w:szCs w:val="20"/>
              </w:rPr>
            </w:pPr>
            <w:r w:rsidRPr="00EB0065">
              <w:rPr>
                <w:sz w:val="20"/>
                <w:szCs w:val="20"/>
              </w:rPr>
              <w:t>0,2</w:t>
            </w:r>
          </w:p>
        </w:tc>
      </w:tr>
      <w:tr w:rsidR="00150952" w:rsidRPr="00EB0065" w14:paraId="611D9D77" w14:textId="77777777" w:rsidTr="00150952">
        <w:trPr>
          <w:trHeight w:val="273"/>
        </w:trPr>
        <w:tc>
          <w:tcPr>
            <w:tcW w:w="706" w:type="dxa"/>
            <w:shd w:val="clear" w:color="auto" w:fill="E2EFD9"/>
          </w:tcPr>
          <w:p w14:paraId="718A2841" w14:textId="77777777" w:rsidR="00150952" w:rsidRPr="00EB0065" w:rsidRDefault="00150952" w:rsidP="000D2C82">
            <w:pPr>
              <w:pStyle w:val="TableParagraph"/>
              <w:spacing w:line="253" w:lineRule="exact"/>
              <w:ind w:right="273"/>
              <w:jc w:val="right"/>
              <w:rPr>
                <w:b/>
                <w:sz w:val="20"/>
                <w:szCs w:val="20"/>
              </w:rPr>
            </w:pPr>
            <w:r w:rsidRPr="00EB0065">
              <w:rPr>
                <w:b/>
                <w:sz w:val="20"/>
                <w:szCs w:val="20"/>
              </w:rPr>
              <w:t>5</w:t>
            </w:r>
          </w:p>
        </w:tc>
        <w:tc>
          <w:tcPr>
            <w:tcW w:w="2976" w:type="dxa"/>
            <w:shd w:val="clear" w:color="auto" w:fill="E2EFD9"/>
          </w:tcPr>
          <w:p w14:paraId="5C374404" w14:textId="77777777" w:rsidR="00150952" w:rsidRPr="00EB0065" w:rsidRDefault="00150952" w:rsidP="000D2C82">
            <w:pPr>
              <w:pStyle w:val="TableParagraph"/>
              <w:spacing w:line="253" w:lineRule="exact"/>
              <w:ind w:left="105"/>
              <w:rPr>
                <w:sz w:val="20"/>
                <w:szCs w:val="20"/>
              </w:rPr>
            </w:pPr>
            <w:r w:rsidRPr="00EB0065">
              <w:rPr>
                <w:sz w:val="20"/>
                <w:szCs w:val="20"/>
              </w:rPr>
              <w:t>Cultivos (alimentos)</w:t>
            </w:r>
          </w:p>
        </w:tc>
        <w:tc>
          <w:tcPr>
            <w:tcW w:w="850" w:type="dxa"/>
            <w:shd w:val="clear" w:color="auto" w:fill="E2EFD9"/>
          </w:tcPr>
          <w:p w14:paraId="4F3937C7" w14:textId="77777777" w:rsidR="00150952" w:rsidRPr="00EB0065" w:rsidRDefault="00150952" w:rsidP="000D2C82">
            <w:pPr>
              <w:pStyle w:val="TableParagraph"/>
              <w:spacing w:line="253" w:lineRule="exact"/>
              <w:ind w:right="249"/>
              <w:jc w:val="right"/>
              <w:rPr>
                <w:sz w:val="20"/>
                <w:szCs w:val="20"/>
              </w:rPr>
            </w:pPr>
            <w:r w:rsidRPr="00EB0065">
              <w:rPr>
                <w:sz w:val="20"/>
                <w:szCs w:val="20"/>
              </w:rPr>
              <w:t>0,2</w:t>
            </w:r>
          </w:p>
        </w:tc>
      </w:tr>
      <w:tr w:rsidR="00150952" w:rsidRPr="00EB0065" w14:paraId="25FBE8DB" w14:textId="77777777" w:rsidTr="00150952">
        <w:trPr>
          <w:trHeight w:val="278"/>
        </w:trPr>
        <w:tc>
          <w:tcPr>
            <w:tcW w:w="706" w:type="dxa"/>
          </w:tcPr>
          <w:p w14:paraId="482EC5B5" w14:textId="77777777" w:rsidR="00150952" w:rsidRPr="00EB0065" w:rsidRDefault="00150952" w:rsidP="000D2C82">
            <w:pPr>
              <w:pStyle w:val="TableParagraph"/>
              <w:spacing w:line="258" w:lineRule="exact"/>
              <w:ind w:right="273"/>
              <w:jc w:val="right"/>
              <w:rPr>
                <w:b/>
                <w:sz w:val="20"/>
                <w:szCs w:val="20"/>
              </w:rPr>
            </w:pPr>
            <w:r w:rsidRPr="00EB0065">
              <w:rPr>
                <w:b/>
                <w:sz w:val="20"/>
                <w:szCs w:val="20"/>
              </w:rPr>
              <w:t>6</w:t>
            </w:r>
          </w:p>
        </w:tc>
        <w:tc>
          <w:tcPr>
            <w:tcW w:w="2976" w:type="dxa"/>
          </w:tcPr>
          <w:p w14:paraId="456384AC" w14:textId="77777777" w:rsidR="00150952" w:rsidRPr="00EB0065" w:rsidRDefault="00150952" w:rsidP="000D2C82">
            <w:pPr>
              <w:pStyle w:val="TableParagraph"/>
              <w:spacing w:line="258" w:lineRule="exact"/>
              <w:ind w:left="105"/>
              <w:rPr>
                <w:sz w:val="20"/>
                <w:szCs w:val="20"/>
              </w:rPr>
            </w:pPr>
            <w:r w:rsidRPr="00EB0065">
              <w:rPr>
                <w:sz w:val="20"/>
                <w:szCs w:val="20"/>
              </w:rPr>
              <w:t>Infraestructura (casa )</w:t>
            </w:r>
          </w:p>
        </w:tc>
        <w:tc>
          <w:tcPr>
            <w:tcW w:w="850" w:type="dxa"/>
          </w:tcPr>
          <w:p w14:paraId="15E5A51C" w14:textId="77777777" w:rsidR="00150952" w:rsidRPr="00EB0065" w:rsidRDefault="00150952" w:rsidP="000D2C82">
            <w:pPr>
              <w:pStyle w:val="TableParagraph"/>
              <w:spacing w:line="258" w:lineRule="exact"/>
              <w:ind w:right="249"/>
              <w:jc w:val="right"/>
              <w:rPr>
                <w:sz w:val="20"/>
                <w:szCs w:val="20"/>
              </w:rPr>
            </w:pPr>
            <w:r w:rsidRPr="00EB0065">
              <w:rPr>
                <w:sz w:val="20"/>
                <w:szCs w:val="20"/>
              </w:rPr>
              <w:t>0,2</w:t>
            </w:r>
          </w:p>
        </w:tc>
      </w:tr>
      <w:tr w:rsidR="00150952" w:rsidRPr="00EB0065" w14:paraId="78B7C4E2" w14:textId="77777777" w:rsidTr="00150952">
        <w:trPr>
          <w:trHeight w:val="278"/>
        </w:trPr>
        <w:tc>
          <w:tcPr>
            <w:tcW w:w="706" w:type="dxa"/>
            <w:shd w:val="clear" w:color="auto" w:fill="E2EFD9"/>
          </w:tcPr>
          <w:p w14:paraId="4C20F08D" w14:textId="77777777" w:rsidR="00150952" w:rsidRPr="00EB0065" w:rsidRDefault="00150952" w:rsidP="000D2C82">
            <w:pPr>
              <w:pStyle w:val="TableParagraph"/>
              <w:spacing w:line="258" w:lineRule="exact"/>
              <w:ind w:right="273"/>
              <w:jc w:val="right"/>
              <w:rPr>
                <w:b/>
                <w:sz w:val="20"/>
                <w:szCs w:val="20"/>
              </w:rPr>
            </w:pPr>
            <w:r w:rsidRPr="00EB0065">
              <w:rPr>
                <w:b/>
                <w:sz w:val="20"/>
                <w:szCs w:val="20"/>
              </w:rPr>
              <w:t>7</w:t>
            </w:r>
          </w:p>
        </w:tc>
        <w:tc>
          <w:tcPr>
            <w:tcW w:w="2976" w:type="dxa"/>
            <w:shd w:val="clear" w:color="auto" w:fill="E2EFD9"/>
          </w:tcPr>
          <w:p w14:paraId="26B926A5" w14:textId="77777777" w:rsidR="00150952" w:rsidRPr="00EB0065" w:rsidRDefault="00150952" w:rsidP="000D2C82">
            <w:pPr>
              <w:pStyle w:val="TableParagraph"/>
              <w:spacing w:line="258" w:lineRule="exact"/>
              <w:ind w:left="105"/>
              <w:rPr>
                <w:sz w:val="20"/>
                <w:szCs w:val="20"/>
              </w:rPr>
            </w:pPr>
            <w:r w:rsidRPr="00EB0065">
              <w:rPr>
                <w:sz w:val="20"/>
                <w:szCs w:val="20"/>
              </w:rPr>
              <w:t>Cancha de pasto</w:t>
            </w:r>
          </w:p>
        </w:tc>
        <w:tc>
          <w:tcPr>
            <w:tcW w:w="850" w:type="dxa"/>
            <w:shd w:val="clear" w:color="auto" w:fill="E2EFD9"/>
          </w:tcPr>
          <w:p w14:paraId="280C3E1E" w14:textId="77777777" w:rsidR="00150952" w:rsidRPr="00EB0065" w:rsidRDefault="00150952" w:rsidP="000D2C82">
            <w:pPr>
              <w:pStyle w:val="TableParagraph"/>
              <w:spacing w:line="258" w:lineRule="exact"/>
              <w:ind w:right="249"/>
              <w:jc w:val="right"/>
              <w:rPr>
                <w:sz w:val="20"/>
                <w:szCs w:val="20"/>
              </w:rPr>
            </w:pPr>
            <w:r w:rsidRPr="00EB0065">
              <w:rPr>
                <w:sz w:val="20"/>
                <w:szCs w:val="20"/>
              </w:rPr>
              <w:t>0,2</w:t>
            </w:r>
          </w:p>
        </w:tc>
      </w:tr>
      <w:tr w:rsidR="00150952" w:rsidRPr="00EB0065" w14:paraId="16B35D97" w14:textId="77777777" w:rsidTr="00150952">
        <w:trPr>
          <w:trHeight w:val="273"/>
        </w:trPr>
        <w:tc>
          <w:tcPr>
            <w:tcW w:w="706" w:type="dxa"/>
          </w:tcPr>
          <w:p w14:paraId="3D0916F3" w14:textId="77777777" w:rsidR="00150952" w:rsidRPr="00EB0065" w:rsidRDefault="00150952" w:rsidP="000D2C82">
            <w:pPr>
              <w:pStyle w:val="TableParagraph"/>
              <w:rPr>
                <w:sz w:val="20"/>
                <w:szCs w:val="20"/>
              </w:rPr>
            </w:pPr>
          </w:p>
        </w:tc>
        <w:tc>
          <w:tcPr>
            <w:tcW w:w="2976" w:type="dxa"/>
          </w:tcPr>
          <w:p w14:paraId="20C24411" w14:textId="77777777" w:rsidR="00150952" w:rsidRPr="00EB0065" w:rsidRDefault="00150952" w:rsidP="000D2C82">
            <w:pPr>
              <w:pStyle w:val="TableParagraph"/>
              <w:spacing w:line="253" w:lineRule="exact"/>
              <w:ind w:left="105"/>
              <w:rPr>
                <w:b/>
                <w:sz w:val="20"/>
                <w:szCs w:val="20"/>
              </w:rPr>
            </w:pPr>
            <w:r w:rsidRPr="00EB0065">
              <w:rPr>
                <w:b/>
                <w:sz w:val="20"/>
                <w:szCs w:val="20"/>
              </w:rPr>
              <w:t>Área total de la finca</w:t>
            </w:r>
          </w:p>
        </w:tc>
        <w:tc>
          <w:tcPr>
            <w:tcW w:w="850" w:type="dxa"/>
          </w:tcPr>
          <w:p w14:paraId="57BA0735" w14:textId="77777777" w:rsidR="00150952" w:rsidRPr="00EB0065" w:rsidRDefault="00150952" w:rsidP="000D2C82">
            <w:pPr>
              <w:pStyle w:val="TableParagraph"/>
              <w:spacing w:line="253" w:lineRule="exact"/>
              <w:ind w:right="265"/>
              <w:jc w:val="right"/>
              <w:rPr>
                <w:b/>
                <w:sz w:val="20"/>
                <w:szCs w:val="20"/>
              </w:rPr>
            </w:pPr>
            <w:r w:rsidRPr="00EB0065">
              <w:rPr>
                <w:b/>
                <w:sz w:val="20"/>
                <w:szCs w:val="20"/>
              </w:rPr>
              <w:t>17,3</w:t>
            </w:r>
            <w:commentRangeEnd w:id="1"/>
            <w:r w:rsidR="0027313B" w:rsidRPr="00EB0065">
              <w:rPr>
                <w:rStyle w:val="Refdecomentario"/>
                <w:sz w:val="20"/>
                <w:szCs w:val="20"/>
                <w:lang w:val="es-CO" w:eastAsia="ja-JP"/>
              </w:rPr>
              <w:commentReference w:id="1"/>
            </w:r>
          </w:p>
        </w:tc>
      </w:tr>
    </w:tbl>
    <w:p w14:paraId="495B71DC" w14:textId="77777777" w:rsidR="00150952" w:rsidRPr="00EB0065" w:rsidRDefault="00150952" w:rsidP="00E407F0">
      <w:pPr>
        <w:pStyle w:val="Normal0"/>
        <w:pBdr>
          <w:top w:val="nil"/>
          <w:left w:val="nil"/>
          <w:bottom w:val="nil"/>
          <w:right w:val="nil"/>
          <w:between w:val="nil"/>
        </w:pBdr>
        <w:rPr>
          <w:b/>
          <w:bCs/>
          <w:sz w:val="20"/>
          <w:szCs w:val="20"/>
        </w:rPr>
      </w:pPr>
    </w:p>
    <w:p w14:paraId="4E7C8095" w14:textId="77777777" w:rsidR="00150952" w:rsidRPr="00EB0065" w:rsidRDefault="00150952" w:rsidP="00E407F0">
      <w:pPr>
        <w:pStyle w:val="Normal0"/>
        <w:pBdr>
          <w:top w:val="nil"/>
          <w:left w:val="nil"/>
          <w:bottom w:val="nil"/>
          <w:right w:val="nil"/>
          <w:between w:val="nil"/>
        </w:pBdr>
        <w:rPr>
          <w:b/>
          <w:bCs/>
          <w:sz w:val="20"/>
          <w:szCs w:val="20"/>
        </w:rPr>
      </w:pPr>
    </w:p>
    <w:p w14:paraId="3CFB7155" w14:textId="6E8C8126" w:rsidR="00150952" w:rsidRPr="00EB0065" w:rsidRDefault="00150952" w:rsidP="00150952">
      <w:pPr>
        <w:pStyle w:val="Normal0"/>
        <w:pBdr>
          <w:top w:val="nil"/>
          <w:left w:val="nil"/>
          <w:bottom w:val="nil"/>
          <w:right w:val="nil"/>
          <w:between w:val="nil"/>
        </w:pBdr>
        <w:ind w:left="3600"/>
        <w:rPr>
          <w:b/>
          <w:bCs/>
          <w:sz w:val="20"/>
          <w:szCs w:val="20"/>
        </w:rPr>
      </w:pPr>
      <w:r w:rsidRPr="00EB0065">
        <w:rPr>
          <w:b/>
          <w:bCs/>
          <w:sz w:val="20"/>
          <w:szCs w:val="20"/>
        </w:rPr>
        <w:t>Fuente: Mora (2005).</w:t>
      </w:r>
    </w:p>
    <w:p w14:paraId="5360DCD0" w14:textId="77777777" w:rsidR="00150952" w:rsidRPr="00EB0065" w:rsidRDefault="00150952" w:rsidP="00150952">
      <w:pPr>
        <w:pStyle w:val="Normal0"/>
        <w:pBdr>
          <w:top w:val="nil"/>
          <w:left w:val="nil"/>
          <w:bottom w:val="nil"/>
          <w:right w:val="nil"/>
          <w:between w:val="nil"/>
        </w:pBdr>
        <w:ind w:left="3600"/>
        <w:rPr>
          <w:b/>
          <w:bCs/>
          <w:sz w:val="20"/>
          <w:szCs w:val="20"/>
        </w:rPr>
      </w:pPr>
    </w:p>
    <w:p w14:paraId="20C988A9" w14:textId="77777777" w:rsidR="00150952" w:rsidRPr="00EB0065" w:rsidRDefault="00150952" w:rsidP="00EB0065">
      <w:pPr>
        <w:pStyle w:val="Normal0"/>
        <w:pBdr>
          <w:top w:val="nil"/>
          <w:left w:val="nil"/>
          <w:bottom w:val="nil"/>
          <w:right w:val="nil"/>
          <w:between w:val="nil"/>
        </w:pBdr>
        <w:ind w:left="2880"/>
        <w:rPr>
          <w:b/>
          <w:bCs/>
          <w:sz w:val="20"/>
          <w:szCs w:val="20"/>
        </w:rPr>
      </w:pPr>
    </w:p>
    <w:p w14:paraId="7E702A6F" w14:textId="1E327628" w:rsidR="00150952" w:rsidRPr="00EB0065" w:rsidRDefault="00150952" w:rsidP="00EB0065">
      <w:pPr>
        <w:pStyle w:val="Normal0"/>
        <w:numPr>
          <w:ilvl w:val="0"/>
          <w:numId w:val="94"/>
        </w:numPr>
        <w:pBdr>
          <w:top w:val="nil"/>
          <w:left w:val="nil"/>
          <w:bottom w:val="nil"/>
          <w:right w:val="nil"/>
          <w:between w:val="nil"/>
        </w:pBdr>
        <w:ind w:left="720"/>
        <w:rPr>
          <w:b/>
          <w:bCs/>
          <w:sz w:val="20"/>
          <w:szCs w:val="20"/>
        </w:rPr>
      </w:pPr>
      <w:r w:rsidRPr="00EB0065">
        <w:rPr>
          <w:b/>
          <w:bCs/>
          <w:sz w:val="20"/>
          <w:szCs w:val="20"/>
        </w:rPr>
        <w:t>Diseño de un plan de finca:</w:t>
      </w:r>
    </w:p>
    <w:p w14:paraId="42D0A5B9" w14:textId="77777777" w:rsidR="00150952" w:rsidRPr="00EB0065" w:rsidRDefault="00150952" w:rsidP="00150952">
      <w:pPr>
        <w:pStyle w:val="Normal0"/>
        <w:pBdr>
          <w:top w:val="nil"/>
          <w:left w:val="nil"/>
          <w:bottom w:val="nil"/>
          <w:right w:val="nil"/>
          <w:between w:val="nil"/>
        </w:pBdr>
        <w:ind w:left="3600"/>
        <w:rPr>
          <w:b/>
          <w:bCs/>
          <w:sz w:val="20"/>
          <w:szCs w:val="20"/>
        </w:rPr>
      </w:pPr>
    </w:p>
    <w:p w14:paraId="190FB43C" w14:textId="22F43A8C" w:rsidR="00150952" w:rsidRPr="00EB0065" w:rsidRDefault="00150952" w:rsidP="00150952">
      <w:pPr>
        <w:pStyle w:val="Normal0"/>
        <w:pBdr>
          <w:top w:val="nil"/>
          <w:left w:val="nil"/>
          <w:bottom w:val="nil"/>
          <w:right w:val="nil"/>
          <w:between w:val="nil"/>
        </w:pBdr>
        <w:ind w:left="360"/>
        <w:rPr>
          <w:sz w:val="20"/>
          <w:szCs w:val="20"/>
        </w:rPr>
      </w:pPr>
      <w:r w:rsidRPr="00EB0065">
        <w:rPr>
          <w:sz w:val="20"/>
          <w:szCs w:val="20"/>
        </w:rPr>
        <w:t>En esta fase se deja claro lo que se quiere lograr a corto, mediano y largo plazo, según los objetivos de la planificación. Se recomienda elaborar un plan de finca, en el cual los cambios propuestos sean cercanos y acordes con los recursos naturales existentes en la propiedad y donde se tengan en cuenta los factores agroecológicos, las posibilidades económicas y el entorno del lugar.</w:t>
      </w:r>
    </w:p>
    <w:p w14:paraId="7F75159D" w14:textId="77777777" w:rsidR="00150952" w:rsidRPr="00EB0065" w:rsidRDefault="00150952" w:rsidP="00150952">
      <w:pPr>
        <w:pStyle w:val="Normal0"/>
        <w:pBdr>
          <w:top w:val="nil"/>
          <w:left w:val="nil"/>
          <w:bottom w:val="nil"/>
          <w:right w:val="nil"/>
          <w:between w:val="nil"/>
        </w:pBdr>
        <w:ind w:left="360"/>
        <w:rPr>
          <w:sz w:val="20"/>
          <w:szCs w:val="20"/>
        </w:rPr>
      </w:pPr>
    </w:p>
    <w:p w14:paraId="6DF1135B" w14:textId="77777777" w:rsidR="00150952" w:rsidRPr="00EB0065" w:rsidRDefault="00150952" w:rsidP="00150952">
      <w:pPr>
        <w:pStyle w:val="Normal0"/>
        <w:pBdr>
          <w:top w:val="nil"/>
          <w:left w:val="nil"/>
          <w:bottom w:val="nil"/>
          <w:right w:val="nil"/>
          <w:between w:val="nil"/>
        </w:pBdr>
        <w:ind w:left="360"/>
        <w:rPr>
          <w:sz w:val="20"/>
          <w:szCs w:val="20"/>
          <w:lang w:val="es-ES"/>
        </w:rPr>
      </w:pPr>
      <w:r w:rsidRPr="00EB0065">
        <w:rPr>
          <w:sz w:val="20"/>
          <w:szCs w:val="20"/>
          <w:lang w:val="es-ES"/>
        </w:rPr>
        <w:t>El diseño debe ser planeado entre un técnico que brinde su punto de vista profesional y el grupo familiar, teniendo en cuenta sus necesidades y su visión. Los cambios que se propongan deben apuntar a un beneficio económico ambiental.</w:t>
      </w:r>
    </w:p>
    <w:p w14:paraId="548087F0" w14:textId="77777777" w:rsidR="00150952" w:rsidRPr="00EB0065" w:rsidRDefault="00150952" w:rsidP="00150952">
      <w:pPr>
        <w:pStyle w:val="Normal0"/>
        <w:pBdr>
          <w:top w:val="nil"/>
          <w:left w:val="nil"/>
          <w:bottom w:val="nil"/>
          <w:right w:val="nil"/>
          <w:between w:val="nil"/>
        </w:pBdr>
        <w:ind w:left="360"/>
        <w:rPr>
          <w:sz w:val="20"/>
          <w:szCs w:val="20"/>
          <w:lang w:val="es-ES"/>
        </w:rPr>
      </w:pPr>
    </w:p>
    <w:p w14:paraId="11C7FE6D" w14:textId="61EBE205" w:rsidR="00150952" w:rsidRPr="00EB0065" w:rsidRDefault="00150952" w:rsidP="00150952">
      <w:pPr>
        <w:pStyle w:val="Normal0"/>
        <w:pBdr>
          <w:top w:val="nil"/>
          <w:left w:val="nil"/>
          <w:bottom w:val="nil"/>
          <w:right w:val="nil"/>
          <w:between w:val="nil"/>
        </w:pBdr>
        <w:ind w:left="360"/>
        <w:rPr>
          <w:sz w:val="20"/>
          <w:szCs w:val="20"/>
          <w:lang w:val="es-ES"/>
        </w:rPr>
      </w:pPr>
      <w:r w:rsidRPr="00EB0065">
        <w:rPr>
          <w:sz w:val="20"/>
          <w:szCs w:val="20"/>
          <w:lang w:val="es-ES"/>
        </w:rPr>
        <w:t>Para realizar un plan se recomienda hacer un croquis donde se ubiquen las mejoras y su orden de prioridad, además analizar si los cambios propuestos son compatibles con las expectativas del productor, la capacidad del suelo, el tiempo de ejecución y el costo. La pendiente de los predios es criterio importante a la hora de la distribución de los espacios, para disponer del uso del suelo se puede usar la siguiente matriz como guía:</w:t>
      </w:r>
    </w:p>
    <w:p w14:paraId="5B011089" w14:textId="77777777" w:rsidR="003432A9" w:rsidRPr="00EB0065" w:rsidRDefault="003432A9" w:rsidP="00150952">
      <w:pPr>
        <w:pStyle w:val="Normal0"/>
        <w:pBdr>
          <w:top w:val="nil"/>
          <w:left w:val="nil"/>
          <w:bottom w:val="nil"/>
          <w:right w:val="nil"/>
          <w:between w:val="nil"/>
        </w:pBdr>
        <w:ind w:left="360"/>
        <w:rPr>
          <w:sz w:val="20"/>
          <w:szCs w:val="20"/>
          <w:lang w:val="es-ES"/>
        </w:rPr>
      </w:pPr>
    </w:p>
    <w:p w14:paraId="1F4DC09F" w14:textId="29CA3A46" w:rsidR="003432A9" w:rsidRPr="00EB0065" w:rsidRDefault="003432A9" w:rsidP="003432A9">
      <w:pPr>
        <w:pStyle w:val="Textoindependiente"/>
        <w:rPr>
          <w:b/>
          <w:bCs/>
          <w:sz w:val="20"/>
          <w:szCs w:val="20"/>
        </w:rPr>
      </w:pPr>
      <w:r w:rsidRPr="00EB0065">
        <w:rPr>
          <w:b/>
          <w:bCs/>
          <w:sz w:val="20"/>
          <w:szCs w:val="20"/>
        </w:rPr>
        <w:t>Tabla 2.</w:t>
      </w:r>
    </w:p>
    <w:p w14:paraId="04E34E6F" w14:textId="3554EA18" w:rsidR="003432A9" w:rsidRPr="00EB0065" w:rsidRDefault="003432A9" w:rsidP="003432A9">
      <w:pPr>
        <w:pStyle w:val="Textoindependiente"/>
        <w:rPr>
          <w:sz w:val="20"/>
          <w:szCs w:val="20"/>
        </w:rPr>
      </w:pPr>
      <w:r w:rsidRPr="00EB0065">
        <w:rPr>
          <w:sz w:val="20"/>
          <w:szCs w:val="20"/>
        </w:rPr>
        <w:t>Uso del suelo áreas.</w:t>
      </w:r>
    </w:p>
    <w:p w14:paraId="1BD396D2" w14:textId="77777777" w:rsidR="003432A9" w:rsidRPr="00EB0065" w:rsidRDefault="003432A9" w:rsidP="00150952">
      <w:pPr>
        <w:pStyle w:val="Normal0"/>
        <w:pBdr>
          <w:top w:val="nil"/>
          <w:left w:val="nil"/>
          <w:bottom w:val="nil"/>
          <w:right w:val="nil"/>
          <w:between w:val="nil"/>
        </w:pBdr>
        <w:ind w:left="360"/>
        <w:rPr>
          <w:sz w:val="20"/>
          <w:szCs w:val="20"/>
          <w:lang w:val="es-ES"/>
        </w:rPr>
      </w:pPr>
    </w:p>
    <w:p w14:paraId="1BAF90A0" w14:textId="77777777" w:rsidR="00150952" w:rsidRPr="00EB0065" w:rsidRDefault="00150952" w:rsidP="00150952">
      <w:pPr>
        <w:pStyle w:val="Normal0"/>
        <w:pBdr>
          <w:top w:val="nil"/>
          <w:left w:val="nil"/>
          <w:bottom w:val="nil"/>
          <w:right w:val="nil"/>
          <w:between w:val="nil"/>
        </w:pBdr>
        <w:ind w:left="360"/>
        <w:rPr>
          <w:sz w:val="20"/>
          <w:szCs w:val="20"/>
          <w:lang w:val="es-ES"/>
        </w:rPr>
      </w:pPr>
    </w:p>
    <w:tbl>
      <w:tblPr>
        <w:tblStyle w:val="TableNormal"/>
        <w:tblW w:w="8917"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2599"/>
        <w:gridCol w:w="1608"/>
        <w:gridCol w:w="1560"/>
        <w:gridCol w:w="1706"/>
        <w:gridCol w:w="1444"/>
      </w:tblGrid>
      <w:tr w:rsidR="00150952" w:rsidRPr="00EB0065" w14:paraId="55AD2F02" w14:textId="77777777" w:rsidTr="00150952">
        <w:trPr>
          <w:trHeight w:val="830"/>
        </w:trPr>
        <w:tc>
          <w:tcPr>
            <w:tcW w:w="2599" w:type="dxa"/>
            <w:tcBorders>
              <w:top w:val="nil"/>
              <w:left w:val="nil"/>
              <w:right w:val="single" w:sz="6" w:space="0" w:color="FFFFFF"/>
            </w:tcBorders>
            <w:shd w:val="clear" w:color="auto" w:fill="70AD47"/>
          </w:tcPr>
          <w:p w14:paraId="6F0BECF4" w14:textId="77777777" w:rsidR="00150952" w:rsidRPr="00EB0065" w:rsidRDefault="00150952" w:rsidP="000D2C82">
            <w:pPr>
              <w:pStyle w:val="TableParagraph"/>
              <w:spacing w:line="272" w:lineRule="exact"/>
              <w:ind w:left="497" w:right="493"/>
              <w:jc w:val="center"/>
              <w:rPr>
                <w:b/>
                <w:sz w:val="20"/>
                <w:szCs w:val="20"/>
              </w:rPr>
            </w:pPr>
            <w:commentRangeStart w:id="2"/>
            <w:r w:rsidRPr="00EB0065">
              <w:rPr>
                <w:b/>
                <w:sz w:val="20"/>
                <w:szCs w:val="20"/>
              </w:rPr>
              <w:t>Uso del suelo</w:t>
            </w:r>
          </w:p>
        </w:tc>
        <w:tc>
          <w:tcPr>
            <w:tcW w:w="1608" w:type="dxa"/>
            <w:tcBorders>
              <w:top w:val="nil"/>
              <w:left w:val="single" w:sz="6" w:space="0" w:color="FFFFFF"/>
              <w:right w:val="single" w:sz="6" w:space="0" w:color="FFFFFF"/>
            </w:tcBorders>
            <w:shd w:val="clear" w:color="auto" w:fill="70AD47"/>
          </w:tcPr>
          <w:p w14:paraId="378E2EF3" w14:textId="77777777" w:rsidR="00150952" w:rsidRPr="00EB0065" w:rsidRDefault="00150952" w:rsidP="000D2C82">
            <w:pPr>
              <w:pStyle w:val="TableParagraph"/>
              <w:spacing w:line="242" w:lineRule="auto"/>
              <w:ind w:left="188" w:right="175"/>
              <w:jc w:val="center"/>
              <w:rPr>
                <w:b/>
                <w:sz w:val="20"/>
                <w:szCs w:val="20"/>
              </w:rPr>
            </w:pPr>
            <w:r w:rsidRPr="00EB0065">
              <w:rPr>
                <w:b/>
                <w:sz w:val="20"/>
                <w:szCs w:val="20"/>
              </w:rPr>
              <w:t>Áreas muy quebradas</w:t>
            </w:r>
          </w:p>
          <w:p w14:paraId="64ABDFBD" w14:textId="77777777" w:rsidR="00150952" w:rsidRPr="00EB0065" w:rsidRDefault="00150952" w:rsidP="000D2C82">
            <w:pPr>
              <w:pStyle w:val="TableParagraph"/>
              <w:spacing w:line="257" w:lineRule="exact"/>
              <w:ind w:left="186" w:right="175"/>
              <w:jc w:val="center"/>
              <w:rPr>
                <w:b/>
                <w:sz w:val="20"/>
                <w:szCs w:val="20"/>
              </w:rPr>
            </w:pPr>
            <w:r w:rsidRPr="00EB0065">
              <w:rPr>
                <w:b/>
                <w:sz w:val="20"/>
                <w:szCs w:val="20"/>
              </w:rPr>
              <w:t>&lt;40 %</w:t>
            </w:r>
          </w:p>
        </w:tc>
        <w:tc>
          <w:tcPr>
            <w:tcW w:w="1560" w:type="dxa"/>
            <w:tcBorders>
              <w:top w:val="nil"/>
              <w:left w:val="single" w:sz="6" w:space="0" w:color="FFFFFF"/>
              <w:right w:val="single" w:sz="6" w:space="0" w:color="FFFFFF"/>
            </w:tcBorders>
            <w:shd w:val="clear" w:color="auto" w:fill="70AD47"/>
          </w:tcPr>
          <w:p w14:paraId="30B35018" w14:textId="77777777" w:rsidR="00150952" w:rsidRPr="00EB0065" w:rsidRDefault="00150952" w:rsidP="000D2C82">
            <w:pPr>
              <w:pStyle w:val="TableParagraph"/>
              <w:spacing w:line="272" w:lineRule="exact"/>
              <w:ind w:left="170" w:firstLine="273"/>
              <w:rPr>
                <w:b/>
                <w:sz w:val="20"/>
                <w:szCs w:val="20"/>
              </w:rPr>
            </w:pPr>
            <w:r w:rsidRPr="00EB0065">
              <w:rPr>
                <w:b/>
                <w:sz w:val="20"/>
                <w:szCs w:val="20"/>
              </w:rPr>
              <w:t>Áreas</w:t>
            </w:r>
          </w:p>
          <w:p w14:paraId="6A147AEA" w14:textId="77777777" w:rsidR="00150952" w:rsidRPr="00EB0065" w:rsidRDefault="00150952" w:rsidP="000D2C82">
            <w:pPr>
              <w:pStyle w:val="TableParagraph"/>
              <w:spacing w:before="8" w:line="274" w:lineRule="exact"/>
              <w:ind w:left="236" w:right="142" w:hanging="67"/>
              <w:rPr>
                <w:b/>
                <w:sz w:val="20"/>
                <w:szCs w:val="20"/>
              </w:rPr>
            </w:pPr>
            <w:r w:rsidRPr="00EB0065">
              <w:rPr>
                <w:b/>
                <w:sz w:val="20"/>
                <w:szCs w:val="20"/>
              </w:rPr>
              <w:t>quebradas 20 a 40 %</w:t>
            </w:r>
          </w:p>
        </w:tc>
        <w:tc>
          <w:tcPr>
            <w:tcW w:w="1706" w:type="dxa"/>
            <w:tcBorders>
              <w:top w:val="nil"/>
              <w:left w:val="single" w:sz="6" w:space="0" w:color="FFFFFF"/>
              <w:right w:val="single" w:sz="6" w:space="0" w:color="FFFFFF"/>
            </w:tcBorders>
            <w:shd w:val="clear" w:color="auto" w:fill="70AD47"/>
          </w:tcPr>
          <w:p w14:paraId="2EBC46D0" w14:textId="77777777" w:rsidR="00150952" w:rsidRPr="00EB0065" w:rsidRDefault="00150952" w:rsidP="000D2C82">
            <w:pPr>
              <w:pStyle w:val="TableParagraph"/>
              <w:spacing w:line="272" w:lineRule="exact"/>
              <w:ind w:left="241" w:hanging="47"/>
              <w:rPr>
                <w:b/>
                <w:sz w:val="20"/>
                <w:szCs w:val="20"/>
              </w:rPr>
            </w:pPr>
            <w:r w:rsidRPr="00EB0065">
              <w:rPr>
                <w:b/>
                <w:sz w:val="20"/>
                <w:szCs w:val="20"/>
              </w:rPr>
              <w:t>Áreas poco</w:t>
            </w:r>
          </w:p>
          <w:p w14:paraId="07F5714F" w14:textId="77777777" w:rsidR="00150952" w:rsidRPr="00EB0065" w:rsidRDefault="00150952" w:rsidP="000D2C82">
            <w:pPr>
              <w:pStyle w:val="TableParagraph"/>
              <w:spacing w:before="8" w:line="274" w:lineRule="exact"/>
              <w:ind w:left="467" w:right="234" w:hanging="227"/>
              <w:rPr>
                <w:b/>
                <w:sz w:val="20"/>
                <w:szCs w:val="20"/>
              </w:rPr>
            </w:pPr>
            <w:r w:rsidRPr="00EB0065">
              <w:rPr>
                <w:b/>
                <w:sz w:val="20"/>
                <w:szCs w:val="20"/>
              </w:rPr>
              <w:t>quebradas 5- 20%</w:t>
            </w:r>
          </w:p>
        </w:tc>
        <w:tc>
          <w:tcPr>
            <w:tcW w:w="1444" w:type="dxa"/>
            <w:tcBorders>
              <w:top w:val="nil"/>
              <w:left w:val="single" w:sz="6" w:space="0" w:color="FFFFFF"/>
              <w:right w:val="nil"/>
            </w:tcBorders>
            <w:shd w:val="clear" w:color="auto" w:fill="70AD47"/>
          </w:tcPr>
          <w:p w14:paraId="6E088BB5" w14:textId="77777777" w:rsidR="00150952" w:rsidRPr="00EB0065" w:rsidRDefault="00150952" w:rsidP="000D2C82">
            <w:pPr>
              <w:pStyle w:val="TableParagraph"/>
              <w:spacing w:line="242" w:lineRule="auto"/>
              <w:ind w:left="341" w:right="315" w:firstLine="46"/>
              <w:rPr>
                <w:b/>
                <w:sz w:val="20"/>
                <w:szCs w:val="20"/>
              </w:rPr>
            </w:pPr>
            <w:r w:rsidRPr="00EB0065">
              <w:rPr>
                <w:b/>
                <w:sz w:val="20"/>
                <w:szCs w:val="20"/>
              </w:rPr>
              <w:t>Áreas planas</w:t>
            </w:r>
          </w:p>
          <w:p w14:paraId="58E49ECE" w14:textId="77777777" w:rsidR="00150952" w:rsidRPr="00EB0065" w:rsidRDefault="00150952" w:rsidP="000D2C82">
            <w:pPr>
              <w:pStyle w:val="TableParagraph"/>
              <w:spacing w:line="257" w:lineRule="exact"/>
              <w:ind w:left="444"/>
              <w:rPr>
                <w:b/>
                <w:sz w:val="20"/>
                <w:szCs w:val="20"/>
              </w:rPr>
            </w:pPr>
            <w:r w:rsidRPr="00EB0065">
              <w:rPr>
                <w:b/>
                <w:sz w:val="20"/>
                <w:szCs w:val="20"/>
              </w:rPr>
              <w:t>&lt; 5%</w:t>
            </w:r>
          </w:p>
        </w:tc>
      </w:tr>
      <w:tr w:rsidR="00150952" w:rsidRPr="00EB0065" w14:paraId="518648C1" w14:textId="77777777" w:rsidTr="00150952">
        <w:trPr>
          <w:trHeight w:val="551"/>
        </w:trPr>
        <w:tc>
          <w:tcPr>
            <w:tcW w:w="2599" w:type="dxa"/>
            <w:tcBorders>
              <w:left w:val="nil"/>
            </w:tcBorders>
            <w:shd w:val="clear" w:color="auto" w:fill="70AD47"/>
          </w:tcPr>
          <w:p w14:paraId="6FF14853" w14:textId="77777777" w:rsidR="00150952" w:rsidRPr="00EB0065" w:rsidRDefault="00150952" w:rsidP="000D2C82">
            <w:pPr>
              <w:pStyle w:val="TableParagraph"/>
              <w:spacing w:before="1" w:line="274" w:lineRule="exact"/>
              <w:ind w:left="704" w:right="476" w:hanging="207"/>
              <w:rPr>
                <w:b/>
                <w:sz w:val="20"/>
                <w:szCs w:val="20"/>
              </w:rPr>
            </w:pPr>
            <w:r w:rsidRPr="00EB0065">
              <w:rPr>
                <w:b/>
                <w:sz w:val="20"/>
                <w:szCs w:val="20"/>
              </w:rPr>
              <w:t>Reforestación protectora</w:t>
            </w:r>
          </w:p>
        </w:tc>
        <w:tc>
          <w:tcPr>
            <w:tcW w:w="1608" w:type="dxa"/>
            <w:shd w:val="clear" w:color="auto" w:fill="C5E0B3"/>
          </w:tcPr>
          <w:p w14:paraId="167087E0" w14:textId="77777777" w:rsidR="00150952" w:rsidRPr="00EB0065" w:rsidRDefault="00150952" w:rsidP="000D2C82">
            <w:pPr>
              <w:pStyle w:val="TableParagraph"/>
              <w:spacing w:line="271" w:lineRule="exact"/>
              <w:ind w:left="744"/>
              <w:rPr>
                <w:sz w:val="20"/>
                <w:szCs w:val="20"/>
              </w:rPr>
            </w:pPr>
            <w:r w:rsidRPr="00EB0065">
              <w:rPr>
                <w:sz w:val="20"/>
                <w:szCs w:val="20"/>
              </w:rPr>
              <w:t>x</w:t>
            </w:r>
          </w:p>
        </w:tc>
        <w:tc>
          <w:tcPr>
            <w:tcW w:w="1560" w:type="dxa"/>
            <w:shd w:val="clear" w:color="auto" w:fill="C5E0B3"/>
          </w:tcPr>
          <w:p w14:paraId="76194941" w14:textId="77777777" w:rsidR="00150952" w:rsidRPr="00EB0065" w:rsidRDefault="00150952" w:rsidP="000D2C82">
            <w:pPr>
              <w:pStyle w:val="TableParagraph"/>
              <w:rPr>
                <w:sz w:val="20"/>
                <w:szCs w:val="20"/>
              </w:rPr>
            </w:pPr>
          </w:p>
        </w:tc>
        <w:tc>
          <w:tcPr>
            <w:tcW w:w="1706" w:type="dxa"/>
            <w:tcBorders>
              <w:right w:val="nil"/>
            </w:tcBorders>
            <w:shd w:val="clear" w:color="auto" w:fill="C5E0B3"/>
          </w:tcPr>
          <w:p w14:paraId="431C3B3F" w14:textId="77777777" w:rsidR="00150952" w:rsidRPr="00EB0065" w:rsidRDefault="00150952" w:rsidP="000D2C82">
            <w:pPr>
              <w:pStyle w:val="TableParagraph"/>
              <w:rPr>
                <w:sz w:val="20"/>
                <w:szCs w:val="20"/>
              </w:rPr>
            </w:pPr>
          </w:p>
        </w:tc>
        <w:tc>
          <w:tcPr>
            <w:tcW w:w="1444" w:type="dxa"/>
            <w:tcBorders>
              <w:left w:val="nil"/>
              <w:right w:val="nil"/>
            </w:tcBorders>
            <w:shd w:val="clear" w:color="auto" w:fill="C5E0B3"/>
          </w:tcPr>
          <w:p w14:paraId="2D19CAD0" w14:textId="77777777" w:rsidR="00150952" w:rsidRPr="00EB0065" w:rsidRDefault="00150952" w:rsidP="000D2C82">
            <w:pPr>
              <w:pStyle w:val="TableParagraph"/>
              <w:rPr>
                <w:sz w:val="20"/>
                <w:szCs w:val="20"/>
              </w:rPr>
            </w:pPr>
          </w:p>
        </w:tc>
      </w:tr>
      <w:tr w:rsidR="00150952" w:rsidRPr="00EB0065" w14:paraId="7E52D234" w14:textId="77777777" w:rsidTr="00150952">
        <w:trPr>
          <w:trHeight w:val="551"/>
        </w:trPr>
        <w:tc>
          <w:tcPr>
            <w:tcW w:w="2599" w:type="dxa"/>
            <w:tcBorders>
              <w:left w:val="nil"/>
            </w:tcBorders>
            <w:shd w:val="clear" w:color="auto" w:fill="70AD47"/>
          </w:tcPr>
          <w:p w14:paraId="27A200FC" w14:textId="77777777" w:rsidR="00150952" w:rsidRPr="00EB0065" w:rsidRDefault="00150952" w:rsidP="000D2C82">
            <w:pPr>
              <w:pStyle w:val="TableParagraph"/>
              <w:spacing w:before="1" w:line="274" w:lineRule="exact"/>
              <w:ind w:left="897" w:right="483" w:hanging="394"/>
              <w:rPr>
                <w:b/>
                <w:sz w:val="20"/>
                <w:szCs w:val="20"/>
              </w:rPr>
            </w:pPr>
            <w:r w:rsidRPr="00EB0065">
              <w:rPr>
                <w:b/>
                <w:sz w:val="20"/>
                <w:szCs w:val="20"/>
              </w:rPr>
              <w:t>Regeneración natural</w:t>
            </w:r>
          </w:p>
        </w:tc>
        <w:tc>
          <w:tcPr>
            <w:tcW w:w="1608" w:type="dxa"/>
            <w:shd w:val="clear" w:color="auto" w:fill="E2EFD9"/>
          </w:tcPr>
          <w:p w14:paraId="0D0C9A78" w14:textId="77777777" w:rsidR="00150952" w:rsidRPr="00EB0065" w:rsidRDefault="00150952" w:rsidP="000D2C82">
            <w:pPr>
              <w:pStyle w:val="TableParagraph"/>
              <w:spacing w:line="271" w:lineRule="exact"/>
              <w:ind w:left="744"/>
              <w:rPr>
                <w:sz w:val="20"/>
                <w:szCs w:val="20"/>
              </w:rPr>
            </w:pPr>
            <w:r w:rsidRPr="00EB0065">
              <w:rPr>
                <w:sz w:val="20"/>
                <w:szCs w:val="20"/>
              </w:rPr>
              <w:t>x</w:t>
            </w:r>
          </w:p>
        </w:tc>
        <w:tc>
          <w:tcPr>
            <w:tcW w:w="1560" w:type="dxa"/>
            <w:shd w:val="clear" w:color="auto" w:fill="E2EFD9"/>
          </w:tcPr>
          <w:p w14:paraId="378E95AE" w14:textId="77777777" w:rsidR="00150952" w:rsidRPr="00EB0065" w:rsidRDefault="00150952" w:rsidP="000D2C82">
            <w:pPr>
              <w:pStyle w:val="TableParagraph"/>
              <w:rPr>
                <w:sz w:val="20"/>
                <w:szCs w:val="20"/>
              </w:rPr>
            </w:pPr>
          </w:p>
        </w:tc>
        <w:tc>
          <w:tcPr>
            <w:tcW w:w="1706" w:type="dxa"/>
            <w:tcBorders>
              <w:right w:val="nil"/>
            </w:tcBorders>
            <w:shd w:val="clear" w:color="auto" w:fill="E2EFD9"/>
          </w:tcPr>
          <w:p w14:paraId="741114DE" w14:textId="77777777" w:rsidR="00150952" w:rsidRPr="00EB0065" w:rsidRDefault="00150952" w:rsidP="000D2C82">
            <w:pPr>
              <w:pStyle w:val="TableParagraph"/>
              <w:rPr>
                <w:sz w:val="20"/>
                <w:szCs w:val="20"/>
              </w:rPr>
            </w:pPr>
          </w:p>
        </w:tc>
        <w:tc>
          <w:tcPr>
            <w:tcW w:w="1444" w:type="dxa"/>
            <w:tcBorders>
              <w:left w:val="nil"/>
              <w:right w:val="nil"/>
            </w:tcBorders>
            <w:shd w:val="clear" w:color="auto" w:fill="E2EFD9"/>
          </w:tcPr>
          <w:p w14:paraId="4E5A6EA0" w14:textId="77777777" w:rsidR="00150952" w:rsidRPr="00EB0065" w:rsidRDefault="00150952" w:rsidP="000D2C82">
            <w:pPr>
              <w:pStyle w:val="TableParagraph"/>
              <w:rPr>
                <w:sz w:val="20"/>
                <w:szCs w:val="20"/>
              </w:rPr>
            </w:pPr>
          </w:p>
        </w:tc>
      </w:tr>
      <w:tr w:rsidR="00150952" w:rsidRPr="00EB0065" w14:paraId="6A41E23A" w14:textId="77777777" w:rsidTr="00150952">
        <w:trPr>
          <w:trHeight w:val="551"/>
        </w:trPr>
        <w:tc>
          <w:tcPr>
            <w:tcW w:w="2599" w:type="dxa"/>
            <w:tcBorders>
              <w:left w:val="nil"/>
            </w:tcBorders>
            <w:shd w:val="clear" w:color="auto" w:fill="70AD47"/>
          </w:tcPr>
          <w:p w14:paraId="4A570C2D" w14:textId="77777777" w:rsidR="00150952" w:rsidRPr="00EB0065" w:rsidRDefault="00150952" w:rsidP="000D2C82">
            <w:pPr>
              <w:pStyle w:val="TableParagraph"/>
              <w:spacing w:before="1" w:line="274" w:lineRule="exact"/>
              <w:ind w:left="470" w:right="450" w:firstLine="300"/>
              <w:rPr>
                <w:b/>
                <w:sz w:val="20"/>
                <w:szCs w:val="20"/>
              </w:rPr>
            </w:pPr>
            <w:r w:rsidRPr="00EB0065">
              <w:rPr>
                <w:b/>
                <w:sz w:val="20"/>
                <w:szCs w:val="20"/>
              </w:rPr>
              <w:t>Sistemas agroforestales</w:t>
            </w:r>
          </w:p>
        </w:tc>
        <w:tc>
          <w:tcPr>
            <w:tcW w:w="1608" w:type="dxa"/>
            <w:shd w:val="clear" w:color="auto" w:fill="C5E0B3"/>
          </w:tcPr>
          <w:p w14:paraId="087AFAC9" w14:textId="77777777" w:rsidR="00150952" w:rsidRPr="00EB0065" w:rsidRDefault="00150952" w:rsidP="000D2C82">
            <w:pPr>
              <w:pStyle w:val="TableParagraph"/>
              <w:rPr>
                <w:sz w:val="20"/>
                <w:szCs w:val="20"/>
              </w:rPr>
            </w:pPr>
          </w:p>
        </w:tc>
        <w:tc>
          <w:tcPr>
            <w:tcW w:w="1560" w:type="dxa"/>
            <w:shd w:val="clear" w:color="auto" w:fill="C5E0B3"/>
          </w:tcPr>
          <w:p w14:paraId="70F39BBA" w14:textId="77777777" w:rsidR="00150952" w:rsidRPr="00EB0065" w:rsidRDefault="00150952" w:rsidP="000D2C82">
            <w:pPr>
              <w:pStyle w:val="TableParagraph"/>
              <w:spacing w:line="271" w:lineRule="exact"/>
              <w:ind w:left="8"/>
              <w:jc w:val="center"/>
              <w:rPr>
                <w:sz w:val="20"/>
                <w:szCs w:val="20"/>
              </w:rPr>
            </w:pPr>
            <w:r w:rsidRPr="00EB0065">
              <w:rPr>
                <w:sz w:val="20"/>
                <w:szCs w:val="20"/>
              </w:rPr>
              <w:t>x</w:t>
            </w:r>
          </w:p>
        </w:tc>
        <w:tc>
          <w:tcPr>
            <w:tcW w:w="1706" w:type="dxa"/>
            <w:tcBorders>
              <w:right w:val="nil"/>
            </w:tcBorders>
            <w:shd w:val="clear" w:color="auto" w:fill="C5E0B3"/>
          </w:tcPr>
          <w:p w14:paraId="4CAA1CF0" w14:textId="77777777" w:rsidR="00150952" w:rsidRPr="00EB0065" w:rsidRDefault="00150952" w:rsidP="000D2C82">
            <w:pPr>
              <w:pStyle w:val="TableParagraph"/>
              <w:spacing w:line="271" w:lineRule="exact"/>
              <w:jc w:val="center"/>
              <w:rPr>
                <w:sz w:val="20"/>
                <w:szCs w:val="20"/>
              </w:rPr>
            </w:pPr>
            <w:r w:rsidRPr="00EB0065">
              <w:rPr>
                <w:sz w:val="20"/>
                <w:szCs w:val="20"/>
              </w:rPr>
              <w:t>x</w:t>
            </w:r>
          </w:p>
        </w:tc>
        <w:tc>
          <w:tcPr>
            <w:tcW w:w="1444" w:type="dxa"/>
            <w:tcBorders>
              <w:left w:val="nil"/>
              <w:right w:val="nil"/>
            </w:tcBorders>
            <w:shd w:val="clear" w:color="auto" w:fill="C5E0B3"/>
          </w:tcPr>
          <w:p w14:paraId="35251275" w14:textId="77777777" w:rsidR="00150952" w:rsidRPr="00EB0065" w:rsidRDefault="00150952" w:rsidP="000D2C82">
            <w:pPr>
              <w:pStyle w:val="TableParagraph"/>
              <w:rPr>
                <w:sz w:val="20"/>
                <w:szCs w:val="20"/>
              </w:rPr>
            </w:pPr>
          </w:p>
        </w:tc>
      </w:tr>
      <w:tr w:rsidR="00150952" w:rsidRPr="00EB0065" w14:paraId="24A9E865" w14:textId="77777777" w:rsidTr="00150952">
        <w:trPr>
          <w:trHeight w:val="273"/>
        </w:trPr>
        <w:tc>
          <w:tcPr>
            <w:tcW w:w="2599" w:type="dxa"/>
            <w:tcBorders>
              <w:left w:val="nil"/>
              <w:bottom w:val="single" w:sz="6" w:space="0" w:color="FFFFFF"/>
            </w:tcBorders>
            <w:shd w:val="clear" w:color="auto" w:fill="70AD47"/>
          </w:tcPr>
          <w:p w14:paraId="7C90AF19" w14:textId="77777777" w:rsidR="00150952" w:rsidRPr="00EB0065" w:rsidRDefault="00150952" w:rsidP="000D2C82">
            <w:pPr>
              <w:pStyle w:val="TableParagraph"/>
              <w:spacing w:line="253" w:lineRule="exact"/>
              <w:ind w:left="141" w:right="140"/>
              <w:jc w:val="center"/>
              <w:rPr>
                <w:b/>
                <w:sz w:val="20"/>
                <w:szCs w:val="20"/>
              </w:rPr>
            </w:pPr>
            <w:r w:rsidRPr="00EB0065">
              <w:rPr>
                <w:b/>
                <w:sz w:val="20"/>
                <w:szCs w:val="20"/>
              </w:rPr>
              <w:t>Cultivos perennes</w:t>
            </w:r>
          </w:p>
        </w:tc>
        <w:tc>
          <w:tcPr>
            <w:tcW w:w="1608" w:type="dxa"/>
            <w:tcBorders>
              <w:bottom w:val="single" w:sz="6" w:space="0" w:color="FFFFFF"/>
            </w:tcBorders>
            <w:shd w:val="clear" w:color="auto" w:fill="E2EFD9"/>
          </w:tcPr>
          <w:p w14:paraId="559A3EBA" w14:textId="77777777" w:rsidR="00150952" w:rsidRPr="00EB0065" w:rsidRDefault="00150952" w:rsidP="000D2C82">
            <w:pPr>
              <w:pStyle w:val="TableParagraph"/>
              <w:rPr>
                <w:sz w:val="20"/>
                <w:szCs w:val="20"/>
              </w:rPr>
            </w:pPr>
          </w:p>
        </w:tc>
        <w:tc>
          <w:tcPr>
            <w:tcW w:w="1560" w:type="dxa"/>
            <w:tcBorders>
              <w:bottom w:val="single" w:sz="6" w:space="0" w:color="FFFFFF"/>
            </w:tcBorders>
            <w:shd w:val="clear" w:color="auto" w:fill="E2EFD9"/>
          </w:tcPr>
          <w:p w14:paraId="19654E19" w14:textId="77777777" w:rsidR="00150952" w:rsidRPr="00EB0065" w:rsidRDefault="00150952" w:rsidP="000D2C82">
            <w:pPr>
              <w:pStyle w:val="TableParagraph"/>
              <w:spacing w:line="253" w:lineRule="exact"/>
              <w:ind w:left="8"/>
              <w:jc w:val="center"/>
              <w:rPr>
                <w:sz w:val="20"/>
                <w:szCs w:val="20"/>
              </w:rPr>
            </w:pPr>
            <w:r w:rsidRPr="00EB0065">
              <w:rPr>
                <w:sz w:val="20"/>
                <w:szCs w:val="20"/>
              </w:rPr>
              <w:t>x</w:t>
            </w:r>
          </w:p>
        </w:tc>
        <w:tc>
          <w:tcPr>
            <w:tcW w:w="1706" w:type="dxa"/>
            <w:tcBorders>
              <w:bottom w:val="single" w:sz="6" w:space="0" w:color="FFFFFF"/>
              <w:right w:val="nil"/>
            </w:tcBorders>
            <w:shd w:val="clear" w:color="auto" w:fill="E2EFD9"/>
          </w:tcPr>
          <w:p w14:paraId="5E71D778" w14:textId="77777777" w:rsidR="00150952" w:rsidRPr="00EB0065" w:rsidRDefault="00150952" w:rsidP="000D2C82">
            <w:pPr>
              <w:pStyle w:val="TableParagraph"/>
              <w:spacing w:line="253" w:lineRule="exact"/>
              <w:jc w:val="center"/>
              <w:rPr>
                <w:sz w:val="20"/>
                <w:szCs w:val="20"/>
              </w:rPr>
            </w:pPr>
            <w:r w:rsidRPr="00EB0065">
              <w:rPr>
                <w:sz w:val="20"/>
                <w:szCs w:val="20"/>
              </w:rPr>
              <w:t>x</w:t>
            </w:r>
          </w:p>
        </w:tc>
        <w:tc>
          <w:tcPr>
            <w:tcW w:w="1444" w:type="dxa"/>
            <w:tcBorders>
              <w:left w:val="nil"/>
              <w:bottom w:val="single" w:sz="6" w:space="0" w:color="FFFFFF"/>
              <w:right w:val="nil"/>
            </w:tcBorders>
            <w:shd w:val="clear" w:color="auto" w:fill="E2EFD9"/>
          </w:tcPr>
          <w:p w14:paraId="5063EDE2" w14:textId="77777777" w:rsidR="00150952" w:rsidRPr="00EB0065" w:rsidRDefault="00150952" w:rsidP="000D2C82">
            <w:pPr>
              <w:pStyle w:val="TableParagraph"/>
              <w:rPr>
                <w:sz w:val="20"/>
                <w:szCs w:val="20"/>
              </w:rPr>
            </w:pPr>
          </w:p>
        </w:tc>
      </w:tr>
      <w:tr w:rsidR="00150952" w:rsidRPr="00EB0065" w14:paraId="3E069A04" w14:textId="77777777" w:rsidTr="00150952">
        <w:trPr>
          <w:trHeight w:val="551"/>
        </w:trPr>
        <w:tc>
          <w:tcPr>
            <w:tcW w:w="2599" w:type="dxa"/>
            <w:tcBorders>
              <w:top w:val="single" w:sz="6" w:space="0" w:color="FFFFFF"/>
              <w:left w:val="nil"/>
            </w:tcBorders>
            <w:shd w:val="clear" w:color="auto" w:fill="70AD47"/>
          </w:tcPr>
          <w:p w14:paraId="254536BF" w14:textId="77777777" w:rsidR="00150952" w:rsidRPr="00EB0065" w:rsidRDefault="00150952" w:rsidP="000D2C82">
            <w:pPr>
              <w:pStyle w:val="TableParagraph"/>
              <w:spacing w:before="1" w:line="274" w:lineRule="exact"/>
              <w:ind w:left="297" w:right="249" w:hanging="27"/>
              <w:rPr>
                <w:b/>
                <w:sz w:val="20"/>
                <w:szCs w:val="20"/>
              </w:rPr>
            </w:pPr>
            <w:r w:rsidRPr="00EB0065">
              <w:rPr>
                <w:b/>
                <w:sz w:val="20"/>
                <w:szCs w:val="20"/>
              </w:rPr>
              <w:t>Pasturas con baja densidad arbórea</w:t>
            </w:r>
          </w:p>
        </w:tc>
        <w:tc>
          <w:tcPr>
            <w:tcW w:w="1608" w:type="dxa"/>
            <w:tcBorders>
              <w:top w:val="single" w:sz="6" w:space="0" w:color="FFFFFF"/>
            </w:tcBorders>
            <w:shd w:val="clear" w:color="auto" w:fill="C5E0B3"/>
          </w:tcPr>
          <w:p w14:paraId="6B51FEDF" w14:textId="77777777" w:rsidR="00150952" w:rsidRPr="00EB0065" w:rsidRDefault="00150952" w:rsidP="000D2C82">
            <w:pPr>
              <w:pStyle w:val="TableParagraph"/>
              <w:rPr>
                <w:sz w:val="20"/>
                <w:szCs w:val="20"/>
              </w:rPr>
            </w:pPr>
          </w:p>
        </w:tc>
        <w:tc>
          <w:tcPr>
            <w:tcW w:w="1560" w:type="dxa"/>
            <w:tcBorders>
              <w:top w:val="single" w:sz="6" w:space="0" w:color="FFFFFF"/>
            </w:tcBorders>
            <w:shd w:val="clear" w:color="auto" w:fill="C5E0B3"/>
          </w:tcPr>
          <w:p w14:paraId="43ABA7C6" w14:textId="77777777" w:rsidR="00150952" w:rsidRPr="00EB0065" w:rsidRDefault="00150952" w:rsidP="000D2C82">
            <w:pPr>
              <w:pStyle w:val="TableParagraph"/>
              <w:rPr>
                <w:sz w:val="20"/>
                <w:szCs w:val="20"/>
              </w:rPr>
            </w:pPr>
          </w:p>
        </w:tc>
        <w:tc>
          <w:tcPr>
            <w:tcW w:w="1706" w:type="dxa"/>
            <w:tcBorders>
              <w:top w:val="single" w:sz="6" w:space="0" w:color="FFFFFF"/>
              <w:right w:val="nil"/>
            </w:tcBorders>
            <w:shd w:val="clear" w:color="auto" w:fill="C5E0B3"/>
          </w:tcPr>
          <w:p w14:paraId="2B502D06" w14:textId="77777777" w:rsidR="00150952" w:rsidRPr="00EB0065" w:rsidRDefault="00150952" w:rsidP="000D2C82">
            <w:pPr>
              <w:pStyle w:val="TableParagraph"/>
              <w:rPr>
                <w:sz w:val="20"/>
                <w:szCs w:val="20"/>
              </w:rPr>
            </w:pPr>
          </w:p>
        </w:tc>
        <w:tc>
          <w:tcPr>
            <w:tcW w:w="1444" w:type="dxa"/>
            <w:tcBorders>
              <w:top w:val="single" w:sz="6" w:space="0" w:color="FFFFFF"/>
              <w:left w:val="nil"/>
              <w:right w:val="nil"/>
            </w:tcBorders>
            <w:shd w:val="clear" w:color="auto" w:fill="C5E0B3"/>
          </w:tcPr>
          <w:p w14:paraId="3DDC0DB4" w14:textId="77777777" w:rsidR="00150952" w:rsidRPr="00EB0065" w:rsidRDefault="00150952" w:rsidP="000D2C82">
            <w:pPr>
              <w:pStyle w:val="TableParagraph"/>
              <w:spacing w:line="271" w:lineRule="exact"/>
              <w:ind w:left="668"/>
              <w:rPr>
                <w:sz w:val="20"/>
                <w:szCs w:val="20"/>
              </w:rPr>
            </w:pPr>
            <w:r w:rsidRPr="00EB0065">
              <w:rPr>
                <w:sz w:val="20"/>
                <w:szCs w:val="20"/>
              </w:rPr>
              <w:t>x</w:t>
            </w:r>
          </w:p>
        </w:tc>
      </w:tr>
      <w:tr w:rsidR="00150952" w:rsidRPr="00EB0065" w14:paraId="61F7C66D" w14:textId="77777777" w:rsidTr="00150952">
        <w:trPr>
          <w:trHeight w:val="551"/>
        </w:trPr>
        <w:tc>
          <w:tcPr>
            <w:tcW w:w="2599" w:type="dxa"/>
            <w:tcBorders>
              <w:left w:val="nil"/>
            </w:tcBorders>
            <w:shd w:val="clear" w:color="auto" w:fill="70AD47"/>
          </w:tcPr>
          <w:p w14:paraId="1E4F6D50" w14:textId="77777777" w:rsidR="00150952" w:rsidRPr="00EB0065" w:rsidRDefault="00150952" w:rsidP="000D2C82">
            <w:pPr>
              <w:pStyle w:val="TableParagraph"/>
              <w:spacing w:before="1" w:line="274" w:lineRule="exact"/>
              <w:ind w:left="297" w:right="276" w:firstLine="6"/>
              <w:rPr>
                <w:b/>
                <w:sz w:val="20"/>
                <w:szCs w:val="20"/>
              </w:rPr>
            </w:pPr>
            <w:r w:rsidRPr="00EB0065">
              <w:rPr>
                <w:b/>
                <w:sz w:val="20"/>
                <w:szCs w:val="20"/>
              </w:rPr>
              <w:t>Pasturas con alta densidad arbórea</w:t>
            </w:r>
          </w:p>
        </w:tc>
        <w:tc>
          <w:tcPr>
            <w:tcW w:w="1608" w:type="dxa"/>
            <w:shd w:val="clear" w:color="auto" w:fill="E2EFD9"/>
          </w:tcPr>
          <w:p w14:paraId="68215214" w14:textId="77777777" w:rsidR="00150952" w:rsidRPr="00EB0065" w:rsidRDefault="00150952" w:rsidP="000D2C82">
            <w:pPr>
              <w:pStyle w:val="TableParagraph"/>
              <w:rPr>
                <w:sz w:val="20"/>
                <w:szCs w:val="20"/>
              </w:rPr>
            </w:pPr>
          </w:p>
        </w:tc>
        <w:tc>
          <w:tcPr>
            <w:tcW w:w="1560" w:type="dxa"/>
            <w:shd w:val="clear" w:color="auto" w:fill="E2EFD9"/>
          </w:tcPr>
          <w:p w14:paraId="6156B60F" w14:textId="77777777" w:rsidR="00150952" w:rsidRPr="00EB0065" w:rsidRDefault="00150952" w:rsidP="000D2C82">
            <w:pPr>
              <w:pStyle w:val="TableParagraph"/>
              <w:spacing w:line="271" w:lineRule="exact"/>
              <w:ind w:left="8"/>
              <w:jc w:val="center"/>
              <w:rPr>
                <w:sz w:val="20"/>
                <w:szCs w:val="20"/>
              </w:rPr>
            </w:pPr>
            <w:r w:rsidRPr="00EB0065">
              <w:rPr>
                <w:sz w:val="20"/>
                <w:szCs w:val="20"/>
              </w:rPr>
              <w:t>x</w:t>
            </w:r>
          </w:p>
        </w:tc>
        <w:tc>
          <w:tcPr>
            <w:tcW w:w="1706" w:type="dxa"/>
            <w:tcBorders>
              <w:right w:val="nil"/>
            </w:tcBorders>
            <w:shd w:val="clear" w:color="auto" w:fill="E2EFD9"/>
          </w:tcPr>
          <w:p w14:paraId="569353C3" w14:textId="77777777" w:rsidR="00150952" w:rsidRPr="00EB0065" w:rsidRDefault="00150952" w:rsidP="000D2C82">
            <w:pPr>
              <w:pStyle w:val="TableParagraph"/>
              <w:spacing w:line="271" w:lineRule="exact"/>
              <w:jc w:val="center"/>
              <w:rPr>
                <w:sz w:val="20"/>
                <w:szCs w:val="20"/>
              </w:rPr>
            </w:pPr>
            <w:r w:rsidRPr="00EB0065">
              <w:rPr>
                <w:sz w:val="20"/>
                <w:szCs w:val="20"/>
              </w:rPr>
              <w:t>x</w:t>
            </w:r>
          </w:p>
        </w:tc>
        <w:tc>
          <w:tcPr>
            <w:tcW w:w="1444" w:type="dxa"/>
            <w:tcBorders>
              <w:left w:val="nil"/>
              <w:right w:val="nil"/>
            </w:tcBorders>
            <w:shd w:val="clear" w:color="auto" w:fill="E2EFD9"/>
          </w:tcPr>
          <w:p w14:paraId="6D013269" w14:textId="77777777" w:rsidR="00150952" w:rsidRPr="00EB0065" w:rsidRDefault="00150952" w:rsidP="000D2C82">
            <w:pPr>
              <w:pStyle w:val="TableParagraph"/>
              <w:rPr>
                <w:sz w:val="20"/>
                <w:szCs w:val="20"/>
              </w:rPr>
            </w:pPr>
          </w:p>
        </w:tc>
      </w:tr>
      <w:tr w:rsidR="00150952" w:rsidRPr="00EB0065" w14:paraId="63DA889E" w14:textId="77777777" w:rsidTr="00150952">
        <w:trPr>
          <w:trHeight w:val="825"/>
        </w:trPr>
        <w:tc>
          <w:tcPr>
            <w:tcW w:w="2599" w:type="dxa"/>
            <w:tcBorders>
              <w:left w:val="nil"/>
            </w:tcBorders>
            <w:shd w:val="clear" w:color="auto" w:fill="70AD47"/>
          </w:tcPr>
          <w:p w14:paraId="79842D2B" w14:textId="77777777" w:rsidR="00150952" w:rsidRPr="00EB0065" w:rsidRDefault="00150952" w:rsidP="000D2C82">
            <w:pPr>
              <w:pStyle w:val="TableParagraph"/>
              <w:spacing w:line="237" w:lineRule="auto"/>
              <w:ind w:left="257" w:right="249" w:firstLine="393"/>
              <w:rPr>
                <w:b/>
                <w:sz w:val="20"/>
                <w:szCs w:val="20"/>
              </w:rPr>
            </w:pPr>
            <w:r w:rsidRPr="00EB0065">
              <w:rPr>
                <w:b/>
                <w:sz w:val="20"/>
                <w:szCs w:val="20"/>
              </w:rPr>
              <w:t>Cultivos de alimentos</w:t>
            </w:r>
            <w:r w:rsidRPr="00EB0065">
              <w:rPr>
                <w:b/>
                <w:spacing w:val="4"/>
                <w:sz w:val="20"/>
                <w:szCs w:val="20"/>
              </w:rPr>
              <w:t xml:space="preserve"> </w:t>
            </w:r>
            <w:r w:rsidRPr="00EB0065">
              <w:rPr>
                <w:b/>
                <w:spacing w:val="-3"/>
                <w:sz w:val="20"/>
                <w:szCs w:val="20"/>
              </w:rPr>
              <w:t>anuales</w:t>
            </w:r>
          </w:p>
          <w:p w14:paraId="5EC5C833" w14:textId="77777777" w:rsidR="00150952" w:rsidRPr="00EB0065" w:rsidRDefault="00150952" w:rsidP="000D2C82">
            <w:pPr>
              <w:pStyle w:val="TableParagraph"/>
              <w:spacing w:before="1" w:line="258" w:lineRule="exact"/>
              <w:ind w:left="284"/>
              <w:rPr>
                <w:b/>
                <w:sz w:val="20"/>
                <w:szCs w:val="20"/>
              </w:rPr>
            </w:pPr>
            <w:r w:rsidRPr="00EB0065">
              <w:rPr>
                <w:b/>
                <w:sz w:val="20"/>
                <w:szCs w:val="20"/>
              </w:rPr>
              <w:t>(maíz, fríjol,</w:t>
            </w:r>
            <w:r w:rsidRPr="00EB0065">
              <w:rPr>
                <w:b/>
                <w:spacing w:val="-2"/>
                <w:sz w:val="20"/>
                <w:szCs w:val="20"/>
              </w:rPr>
              <w:t xml:space="preserve"> </w:t>
            </w:r>
            <w:r w:rsidRPr="00EB0065">
              <w:rPr>
                <w:b/>
                <w:sz w:val="20"/>
                <w:szCs w:val="20"/>
              </w:rPr>
              <w:t>yuca)</w:t>
            </w:r>
          </w:p>
        </w:tc>
        <w:tc>
          <w:tcPr>
            <w:tcW w:w="1608" w:type="dxa"/>
            <w:shd w:val="clear" w:color="auto" w:fill="C5E0B3"/>
          </w:tcPr>
          <w:p w14:paraId="649E36D9" w14:textId="77777777" w:rsidR="00150952" w:rsidRPr="00EB0065" w:rsidRDefault="00150952" w:rsidP="000D2C82">
            <w:pPr>
              <w:pStyle w:val="TableParagraph"/>
              <w:rPr>
                <w:sz w:val="20"/>
                <w:szCs w:val="20"/>
              </w:rPr>
            </w:pPr>
          </w:p>
        </w:tc>
        <w:tc>
          <w:tcPr>
            <w:tcW w:w="1560" w:type="dxa"/>
            <w:shd w:val="clear" w:color="auto" w:fill="C5E0B3"/>
          </w:tcPr>
          <w:p w14:paraId="24AB195F" w14:textId="77777777" w:rsidR="00150952" w:rsidRPr="00EB0065" w:rsidRDefault="00150952" w:rsidP="000D2C82">
            <w:pPr>
              <w:pStyle w:val="TableParagraph"/>
              <w:rPr>
                <w:sz w:val="20"/>
                <w:szCs w:val="20"/>
              </w:rPr>
            </w:pPr>
          </w:p>
        </w:tc>
        <w:tc>
          <w:tcPr>
            <w:tcW w:w="1706" w:type="dxa"/>
            <w:tcBorders>
              <w:right w:val="nil"/>
            </w:tcBorders>
            <w:shd w:val="clear" w:color="auto" w:fill="C5E0B3"/>
          </w:tcPr>
          <w:p w14:paraId="52F912A0" w14:textId="77777777" w:rsidR="00150952" w:rsidRPr="00EB0065" w:rsidRDefault="00150952" w:rsidP="000D2C82">
            <w:pPr>
              <w:pStyle w:val="TableParagraph"/>
              <w:spacing w:line="271" w:lineRule="exact"/>
              <w:jc w:val="center"/>
              <w:rPr>
                <w:sz w:val="20"/>
                <w:szCs w:val="20"/>
              </w:rPr>
            </w:pPr>
            <w:r w:rsidRPr="00EB0065">
              <w:rPr>
                <w:sz w:val="20"/>
                <w:szCs w:val="20"/>
              </w:rPr>
              <w:t>x</w:t>
            </w:r>
          </w:p>
        </w:tc>
        <w:tc>
          <w:tcPr>
            <w:tcW w:w="1444" w:type="dxa"/>
            <w:tcBorders>
              <w:left w:val="nil"/>
              <w:right w:val="nil"/>
            </w:tcBorders>
            <w:shd w:val="clear" w:color="auto" w:fill="C5E0B3"/>
          </w:tcPr>
          <w:p w14:paraId="384C580C" w14:textId="77777777" w:rsidR="00150952" w:rsidRPr="00EB0065" w:rsidRDefault="00150952" w:rsidP="000D2C82">
            <w:pPr>
              <w:pStyle w:val="TableParagraph"/>
              <w:spacing w:line="271" w:lineRule="exact"/>
              <w:ind w:left="668"/>
              <w:rPr>
                <w:sz w:val="20"/>
                <w:szCs w:val="20"/>
              </w:rPr>
            </w:pPr>
            <w:r w:rsidRPr="00EB0065">
              <w:rPr>
                <w:sz w:val="20"/>
                <w:szCs w:val="20"/>
              </w:rPr>
              <w:t>x</w:t>
            </w:r>
          </w:p>
        </w:tc>
      </w:tr>
      <w:tr w:rsidR="00150952" w:rsidRPr="00EB0065" w14:paraId="69DCBEBD" w14:textId="77777777" w:rsidTr="00150952">
        <w:trPr>
          <w:trHeight w:val="278"/>
        </w:trPr>
        <w:tc>
          <w:tcPr>
            <w:tcW w:w="2599" w:type="dxa"/>
            <w:tcBorders>
              <w:left w:val="nil"/>
            </w:tcBorders>
            <w:shd w:val="clear" w:color="auto" w:fill="70AD47"/>
          </w:tcPr>
          <w:p w14:paraId="51B80172" w14:textId="77777777" w:rsidR="00150952" w:rsidRPr="00EB0065" w:rsidRDefault="00150952" w:rsidP="000D2C82">
            <w:pPr>
              <w:pStyle w:val="TableParagraph"/>
              <w:spacing w:line="258" w:lineRule="exact"/>
              <w:ind w:left="141" w:right="140"/>
              <w:jc w:val="center"/>
              <w:rPr>
                <w:b/>
                <w:sz w:val="20"/>
                <w:szCs w:val="20"/>
              </w:rPr>
            </w:pPr>
            <w:r w:rsidRPr="00EB0065">
              <w:rPr>
                <w:b/>
                <w:sz w:val="20"/>
                <w:szCs w:val="20"/>
              </w:rPr>
              <w:t>Hortalizas</w:t>
            </w:r>
          </w:p>
        </w:tc>
        <w:tc>
          <w:tcPr>
            <w:tcW w:w="1608" w:type="dxa"/>
            <w:shd w:val="clear" w:color="auto" w:fill="E2EFD9"/>
          </w:tcPr>
          <w:p w14:paraId="1B1C4969" w14:textId="77777777" w:rsidR="00150952" w:rsidRPr="00EB0065" w:rsidRDefault="00150952" w:rsidP="000D2C82">
            <w:pPr>
              <w:pStyle w:val="TableParagraph"/>
              <w:rPr>
                <w:sz w:val="20"/>
                <w:szCs w:val="20"/>
              </w:rPr>
            </w:pPr>
          </w:p>
        </w:tc>
        <w:tc>
          <w:tcPr>
            <w:tcW w:w="1560" w:type="dxa"/>
            <w:shd w:val="clear" w:color="auto" w:fill="E2EFD9"/>
          </w:tcPr>
          <w:p w14:paraId="2738F034" w14:textId="77777777" w:rsidR="00150952" w:rsidRPr="00EB0065" w:rsidRDefault="00150952" w:rsidP="000D2C82">
            <w:pPr>
              <w:pStyle w:val="TableParagraph"/>
              <w:rPr>
                <w:sz w:val="20"/>
                <w:szCs w:val="20"/>
              </w:rPr>
            </w:pPr>
          </w:p>
        </w:tc>
        <w:tc>
          <w:tcPr>
            <w:tcW w:w="1706" w:type="dxa"/>
            <w:tcBorders>
              <w:right w:val="nil"/>
            </w:tcBorders>
            <w:shd w:val="clear" w:color="auto" w:fill="E2EFD9"/>
          </w:tcPr>
          <w:p w14:paraId="4E63B110" w14:textId="77777777" w:rsidR="00150952" w:rsidRPr="00EB0065" w:rsidRDefault="00150952" w:rsidP="000D2C82">
            <w:pPr>
              <w:pStyle w:val="TableParagraph"/>
              <w:spacing w:line="258" w:lineRule="exact"/>
              <w:jc w:val="center"/>
              <w:rPr>
                <w:sz w:val="20"/>
                <w:szCs w:val="20"/>
              </w:rPr>
            </w:pPr>
            <w:r w:rsidRPr="00EB0065">
              <w:rPr>
                <w:sz w:val="20"/>
                <w:szCs w:val="20"/>
              </w:rPr>
              <w:t>x</w:t>
            </w:r>
          </w:p>
        </w:tc>
        <w:tc>
          <w:tcPr>
            <w:tcW w:w="1444" w:type="dxa"/>
            <w:tcBorders>
              <w:left w:val="nil"/>
              <w:right w:val="nil"/>
            </w:tcBorders>
            <w:shd w:val="clear" w:color="auto" w:fill="E2EFD9"/>
          </w:tcPr>
          <w:p w14:paraId="618C992A" w14:textId="77777777" w:rsidR="00150952" w:rsidRPr="00EB0065" w:rsidRDefault="00150952" w:rsidP="000D2C82">
            <w:pPr>
              <w:pStyle w:val="TableParagraph"/>
              <w:spacing w:line="258" w:lineRule="exact"/>
              <w:ind w:left="668"/>
              <w:rPr>
                <w:sz w:val="20"/>
                <w:szCs w:val="20"/>
              </w:rPr>
            </w:pPr>
            <w:r w:rsidRPr="00EB0065">
              <w:rPr>
                <w:sz w:val="20"/>
                <w:szCs w:val="20"/>
              </w:rPr>
              <w:t>x</w:t>
            </w:r>
          </w:p>
        </w:tc>
      </w:tr>
      <w:tr w:rsidR="00150952" w:rsidRPr="00EB0065" w14:paraId="685DAA18" w14:textId="77777777" w:rsidTr="00150952">
        <w:trPr>
          <w:trHeight w:val="1655"/>
        </w:trPr>
        <w:tc>
          <w:tcPr>
            <w:tcW w:w="2599" w:type="dxa"/>
            <w:tcBorders>
              <w:left w:val="nil"/>
            </w:tcBorders>
            <w:shd w:val="clear" w:color="auto" w:fill="70AD47"/>
          </w:tcPr>
          <w:p w14:paraId="548E5ABC" w14:textId="77777777" w:rsidR="00150952" w:rsidRPr="00EB0065" w:rsidRDefault="00150952" w:rsidP="000D2C82">
            <w:pPr>
              <w:pStyle w:val="TableParagraph"/>
              <w:ind w:left="143" w:right="140"/>
              <w:jc w:val="center"/>
              <w:rPr>
                <w:b/>
                <w:sz w:val="20"/>
                <w:szCs w:val="20"/>
              </w:rPr>
            </w:pPr>
            <w:r w:rsidRPr="00EB0065">
              <w:rPr>
                <w:b/>
                <w:sz w:val="20"/>
                <w:szCs w:val="20"/>
              </w:rPr>
              <w:t>Prácticas de conservación (barreras en contorno, acequias</w:t>
            </w:r>
          </w:p>
          <w:p w14:paraId="743BC4B9" w14:textId="77777777" w:rsidR="00150952" w:rsidRPr="00EB0065" w:rsidRDefault="00150952" w:rsidP="000D2C82">
            <w:pPr>
              <w:pStyle w:val="TableParagraph"/>
              <w:spacing w:before="1" w:line="274" w:lineRule="exact"/>
              <w:ind w:left="143" w:right="140"/>
              <w:jc w:val="center"/>
              <w:rPr>
                <w:b/>
                <w:sz w:val="20"/>
                <w:szCs w:val="20"/>
              </w:rPr>
            </w:pPr>
            <w:r w:rsidRPr="00EB0065">
              <w:rPr>
                <w:b/>
                <w:sz w:val="20"/>
                <w:szCs w:val="20"/>
              </w:rPr>
              <w:t>de desviación, entre otros)</w:t>
            </w:r>
          </w:p>
        </w:tc>
        <w:tc>
          <w:tcPr>
            <w:tcW w:w="1608" w:type="dxa"/>
            <w:shd w:val="clear" w:color="auto" w:fill="C5E0B3"/>
          </w:tcPr>
          <w:p w14:paraId="33F6D2A9" w14:textId="77777777" w:rsidR="00150952" w:rsidRPr="00EB0065" w:rsidRDefault="00150952" w:rsidP="000D2C82">
            <w:pPr>
              <w:pStyle w:val="TableParagraph"/>
              <w:spacing w:line="271" w:lineRule="exact"/>
              <w:ind w:left="744"/>
              <w:rPr>
                <w:sz w:val="20"/>
                <w:szCs w:val="20"/>
              </w:rPr>
            </w:pPr>
            <w:r w:rsidRPr="00EB0065">
              <w:rPr>
                <w:sz w:val="20"/>
                <w:szCs w:val="20"/>
              </w:rPr>
              <w:t>x</w:t>
            </w:r>
          </w:p>
        </w:tc>
        <w:tc>
          <w:tcPr>
            <w:tcW w:w="1560" w:type="dxa"/>
            <w:shd w:val="clear" w:color="auto" w:fill="C5E0B3"/>
          </w:tcPr>
          <w:p w14:paraId="1EFC7523" w14:textId="77777777" w:rsidR="00150952" w:rsidRPr="00EB0065" w:rsidRDefault="00150952" w:rsidP="000D2C82">
            <w:pPr>
              <w:pStyle w:val="TableParagraph"/>
              <w:spacing w:line="271" w:lineRule="exact"/>
              <w:ind w:left="8"/>
              <w:jc w:val="center"/>
              <w:rPr>
                <w:sz w:val="20"/>
                <w:szCs w:val="20"/>
              </w:rPr>
            </w:pPr>
            <w:r w:rsidRPr="00EB0065">
              <w:rPr>
                <w:sz w:val="20"/>
                <w:szCs w:val="20"/>
              </w:rPr>
              <w:t>x</w:t>
            </w:r>
          </w:p>
        </w:tc>
        <w:tc>
          <w:tcPr>
            <w:tcW w:w="1706" w:type="dxa"/>
            <w:tcBorders>
              <w:right w:val="nil"/>
            </w:tcBorders>
            <w:shd w:val="clear" w:color="auto" w:fill="C5E0B3"/>
          </w:tcPr>
          <w:p w14:paraId="56268E17" w14:textId="77777777" w:rsidR="00150952" w:rsidRPr="00EB0065" w:rsidRDefault="00150952" w:rsidP="000D2C82">
            <w:pPr>
              <w:pStyle w:val="TableParagraph"/>
              <w:rPr>
                <w:sz w:val="20"/>
                <w:szCs w:val="20"/>
              </w:rPr>
            </w:pPr>
          </w:p>
        </w:tc>
        <w:tc>
          <w:tcPr>
            <w:tcW w:w="1444" w:type="dxa"/>
            <w:tcBorders>
              <w:left w:val="nil"/>
              <w:right w:val="nil"/>
            </w:tcBorders>
            <w:shd w:val="clear" w:color="auto" w:fill="C5E0B3"/>
          </w:tcPr>
          <w:p w14:paraId="2025E20C" w14:textId="77777777" w:rsidR="00150952" w:rsidRPr="00EB0065" w:rsidRDefault="00150952" w:rsidP="000D2C82">
            <w:pPr>
              <w:pStyle w:val="TableParagraph"/>
              <w:rPr>
                <w:sz w:val="20"/>
                <w:szCs w:val="20"/>
              </w:rPr>
            </w:pPr>
          </w:p>
        </w:tc>
      </w:tr>
      <w:tr w:rsidR="00150952" w:rsidRPr="00EB0065" w14:paraId="39527011" w14:textId="77777777" w:rsidTr="00150952">
        <w:trPr>
          <w:trHeight w:val="551"/>
        </w:trPr>
        <w:tc>
          <w:tcPr>
            <w:tcW w:w="2599" w:type="dxa"/>
            <w:tcBorders>
              <w:left w:val="nil"/>
            </w:tcBorders>
            <w:shd w:val="clear" w:color="auto" w:fill="70AD47"/>
          </w:tcPr>
          <w:p w14:paraId="6C533C59" w14:textId="77777777" w:rsidR="00150952" w:rsidRPr="00EB0065" w:rsidRDefault="00150952" w:rsidP="000D2C82">
            <w:pPr>
              <w:pStyle w:val="TableParagraph"/>
              <w:spacing w:before="1" w:line="274" w:lineRule="exact"/>
              <w:ind w:left="310" w:right="249" w:hanging="40"/>
              <w:rPr>
                <w:b/>
                <w:sz w:val="20"/>
                <w:szCs w:val="20"/>
              </w:rPr>
            </w:pPr>
            <w:r w:rsidRPr="00EB0065">
              <w:rPr>
                <w:b/>
                <w:sz w:val="20"/>
                <w:szCs w:val="20"/>
              </w:rPr>
              <w:t>Bancos forrajeros de corte y acareo</w:t>
            </w:r>
          </w:p>
        </w:tc>
        <w:tc>
          <w:tcPr>
            <w:tcW w:w="1608" w:type="dxa"/>
            <w:shd w:val="clear" w:color="auto" w:fill="E2EFD9"/>
          </w:tcPr>
          <w:p w14:paraId="503F162C" w14:textId="77777777" w:rsidR="00150952" w:rsidRPr="00EB0065" w:rsidRDefault="00150952" w:rsidP="000D2C82">
            <w:pPr>
              <w:pStyle w:val="TableParagraph"/>
              <w:rPr>
                <w:sz w:val="20"/>
                <w:szCs w:val="20"/>
              </w:rPr>
            </w:pPr>
          </w:p>
        </w:tc>
        <w:tc>
          <w:tcPr>
            <w:tcW w:w="1560" w:type="dxa"/>
            <w:shd w:val="clear" w:color="auto" w:fill="E2EFD9"/>
          </w:tcPr>
          <w:p w14:paraId="1F4268EF" w14:textId="77777777" w:rsidR="00150952" w:rsidRPr="00EB0065" w:rsidRDefault="00150952" w:rsidP="000D2C82">
            <w:pPr>
              <w:pStyle w:val="TableParagraph"/>
              <w:rPr>
                <w:sz w:val="20"/>
                <w:szCs w:val="20"/>
              </w:rPr>
            </w:pPr>
          </w:p>
        </w:tc>
        <w:tc>
          <w:tcPr>
            <w:tcW w:w="1706" w:type="dxa"/>
            <w:tcBorders>
              <w:right w:val="nil"/>
            </w:tcBorders>
            <w:shd w:val="clear" w:color="auto" w:fill="E2EFD9"/>
          </w:tcPr>
          <w:p w14:paraId="51C04F39" w14:textId="77777777" w:rsidR="00150952" w:rsidRPr="00EB0065" w:rsidRDefault="00150952" w:rsidP="000D2C82">
            <w:pPr>
              <w:pStyle w:val="TableParagraph"/>
              <w:spacing w:line="271" w:lineRule="exact"/>
              <w:jc w:val="center"/>
              <w:rPr>
                <w:sz w:val="20"/>
                <w:szCs w:val="20"/>
              </w:rPr>
            </w:pPr>
            <w:r w:rsidRPr="00EB0065">
              <w:rPr>
                <w:sz w:val="20"/>
                <w:szCs w:val="20"/>
              </w:rPr>
              <w:t>x</w:t>
            </w:r>
          </w:p>
        </w:tc>
        <w:tc>
          <w:tcPr>
            <w:tcW w:w="1444" w:type="dxa"/>
            <w:tcBorders>
              <w:left w:val="nil"/>
              <w:right w:val="nil"/>
            </w:tcBorders>
            <w:shd w:val="clear" w:color="auto" w:fill="E2EFD9"/>
          </w:tcPr>
          <w:p w14:paraId="59AC1299" w14:textId="77777777" w:rsidR="00150952" w:rsidRPr="00EB0065" w:rsidRDefault="00150952" w:rsidP="000D2C82">
            <w:pPr>
              <w:pStyle w:val="TableParagraph"/>
              <w:spacing w:line="271" w:lineRule="exact"/>
              <w:ind w:left="668"/>
              <w:rPr>
                <w:sz w:val="20"/>
                <w:szCs w:val="20"/>
              </w:rPr>
            </w:pPr>
            <w:r w:rsidRPr="00EB0065">
              <w:rPr>
                <w:sz w:val="20"/>
                <w:szCs w:val="20"/>
              </w:rPr>
              <w:t>x</w:t>
            </w:r>
          </w:p>
        </w:tc>
      </w:tr>
      <w:tr w:rsidR="00150952" w:rsidRPr="00EB0065" w14:paraId="2847BAF8" w14:textId="77777777" w:rsidTr="00150952">
        <w:trPr>
          <w:trHeight w:val="551"/>
        </w:trPr>
        <w:tc>
          <w:tcPr>
            <w:tcW w:w="2599" w:type="dxa"/>
            <w:tcBorders>
              <w:left w:val="nil"/>
              <w:bottom w:val="nil"/>
            </w:tcBorders>
            <w:shd w:val="clear" w:color="auto" w:fill="70AD47"/>
          </w:tcPr>
          <w:p w14:paraId="2AA21903" w14:textId="77777777" w:rsidR="00150952" w:rsidRPr="00EB0065" w:rsidRDefault="00150952" w:rsidP="000D2C82">
            <w:pPr>
              <w:pStyle w:val="TableParagraph"/>
              <w:spacing w:before="1" w:line="274" w:lineRule="exact"/>
              <w:ind w:left="1004" w:right="289" w:hanging="694"/>
              <w:rPr>
                <w:b/>
                <w:sz w:val="20"/>
                <w:szCs w:val="20"/>
              </w:rPr>
            </w:pPr>
            <w:r w:rsidRPr="00EB0065">
              <w:rPr>
                <w:b/>
                <w:sz w:val="20"/>
                <w:szCs w:val="20"/>
              </w:rPr>
              <w:t>Caña y pastos de corte</w:t>
            </w:r>
          </w:p>
        </w:tc>
        <w:tc>
          <w:tcPr>
            <w:tcW w:w="1608" w:type="dxa"/>
            <w:tcBorders>
              <w:bottom w:val="nil"/>
            </w:tcBorders>
            <w:shd w:val="clear" w:color="auto" w:fill="C5E0B3"/>
          </w:tcPr>
          <w:p w14:paraId="27A663F4" w14:textId="77777777" w:rsidR="00150952" w:rsidRPr="00EB0065" w:rsidRDefault="00150952" w:rsidP="000D2C82">
            <w:pPr>
              <w:pStyle w:val="TableParagraph"/>
              <w:rPr>
                <w:sz w:val="20"/>
                <w:szCs w:val="20"/>
              </w:rPr>
            </w:pPr>
          </w:p>
        </w:tc>
        <w:tc>
          <w:tcPr>
            <w:tcW w:w="1560" w:type="dxa"/>
            <w:tcBorders>
              <w:bottom w:val="nil"/>
            </w:tcBorders>
            <w:shd w:val="clear" w:color="auto" w:fill="C5E0B3"/>
          </w:tcPr>
          <w:p w14:paraId="355555A4" w14:textId="77777777" w:rsidR="00150952" w:rsidRPr="00EB0065" w:rsidRDefault="00150952" w:rsidP="000D2C82">
            <w:pPr>
              <w:pStyle w:val="TableParagraph"/>
              <w:rPr>
                <w:sz w:val="20"/>
                <w:szCs w:val="20"/>
              </w:rPr>
            </w:pPr>
          </w:p>
        </w:tc>
        <w:tc>
          <w:tcPr>
            <w:tcW w:w="1706" w:type="dxa"/>
            <w:tcBorders>
              <w:bottom w:val="nil"/>
              <w:right w:val="nil"/>
            </w:tcBorders>
            <w:shd w:val="clear" w:color="auto" w:fill="C5E0B3"/>
          </w:tcPr>
          <w:p w14:paraId="25C351CA" w14:textId="77777777" w:rsidR="00150952" w:rsidRPr="00EB0065" w:rsidRDefault="00150952" w:rsidP="000D2C82">
            <w:pPr>
              <w:pStyle w:val="TableParagraph"/>
              <w:spacing w:line="271" w:lineRule="exact"/>
              <w:jc w:val="center"/>
              <w:rPr>
                <w:sz w:val="20"/>
                <w:szCs w:val="20"/>
              </w:rPr>
            </w:pPr>
            <w:r w:rsidRPr="00EB0065">
              <w:rPr>
                <w:sz w:val="20"/>
                <w:szCs w:val="20"/>
              </w:rPr>
              <w:t>x</w:t>
            </w:r>
          </w:p>
        </w:tc>
        <w:tc>
          <w:tcPr>
            <w:tcW w:w="1444" w:type="dxa"/>
            <w:tcBorders>
              <w:left w:val="nil"/>
              <w:bottom w:val="nil"/>
              <w:right w:val="nil"/>
            </w:tcBorders>
            <w:shd w:val="clear" w:color="auto" w:fill="C5E0B3"/>
          </w:tcPr>
          <w:p w14:paraId="51258AB9" w14:textId="77777777" w:rsidR="00150952" w:rsidRPr="00EB0065" w:rsidRDefault="00150952" w:rsidP="000D2C82">
            <w:pPr>
              <w:pStyle w:val="TableParagraph"/>
              <w:spacing w:line="271" w:lineRule="exact"/>
              <w:ind w:left="668"/>
              <w:rPr>
                <w:sz w:val="20"/>
                <w:szCs w:val="20"/>
              </w:rPr>
            </w:pPr>
            <w:r w:rsidRPr="00EB0065">
              <w:rPr>
                <w:sz w:val="20"/>
                <w:szCs w:val="20"/>
              </w:rPr>
              <w:t>x</w:t>
            </w:r>
            <w:commentRangeEnd w:id="2"/>
            <w:r w:rsidR="0027313B" w:rsidRPr="00EB0065">
              <w:rPr>
                <w:rStyle w:val="Refdecomentario"/>
                <w:sz w:val="20"/>
                <w:szCs w:val="20"/>
                <w:lang w:val="es-CO" w:eastAsia="ja-JP"/>
              </w:rPr>
              <w:commentReference w:id="2"/>
            </w:r>
          </w:p>
        </w:tc>
      </w:tr>
    </w:tbl>
    <w:p w14:paraId="797CDCA6" w14:textId="77777777" w:rsidR="00150952" w:rsidRPr="00EB0065" w:rsidRDefault="00150952" w:rsidP="00150952">
      <w:pPr>
        <w:pStyle w:val="Normal0"/>
        <w:pBdr>
          <w:top w:val="nil"/>
          <w:left w:val="nil"/>
          <w:bottom w:val="nil"/>
          <w:right w:val="nil"/>
          <w:between w:val="nil"/>
        </w:pBdr>
        <w:rPr>
          <w:sz w:val="20"/>
          <w:szCs w:val="20"/>
          <w:lang w:val="es-ES"/>
        </w:rPr>
      </w:pPr>
    </w:p>
    <w:p w14:paraId="4D6EFF59" w14:textId="3457583D" w:rsidR="00150952" w:rsidRPr="00EB0065" w:rsidRDefault="00150952" w:rsidP="00150952">
      <w:pPr>
        <w:pStyle w:val="Normal0"/>
        <w:pBdr>
          <w:top w:val="nil"/>
          <w:left w:val="nil"/>
          <w:bottom w:val="nil"/>
          <w:right w:val="nil"/>
          <w:between w:val="nil"/>
        </w:pBdr>
        <w:ind w:left="360"/>
        <w:jc w:val="center"/>
        <w:rPr>
          <w:sz w:val="20"/>
          <w:szCs w:val="20"/>
          <w:lang w:val="es-ES"/>
        </w:rPr>
      </w:pPr>
      <w:r w:rsidRPr="00EB0065">
        <w:rPr>
          <w:sz w:val="20"/>
          <w:szCs w:val="20"/>
          <w:lang w:val="es-ES"/>
        </w:rPr>
        <w:t>Fuente: Mora (2005).</w:t>
      </w:r>
    </w:p>
    <w:p w14:paraId="3A65DC63" w14:textId="77777777" w:rsidR="00150952" w:rsidRPr="00EB0065" w:rsidRDefault="00150952" w:rsidP="00150952">
      <w:pPr>
        <w:pStyle w:val="Normal0"/>
        <w:pBdr>
          <w:top w:val="nil"/>
          <w:left w:val="nil"/>
          <w:bottom w:val="nil"/>
          <w:right w:val="nil"/>
          <w:between w:val="nil"/>
        </w:pBdr>
        <w:ind w:left="3600"/>
        <w:rPr>
          <w:b/>
          <w:bCs/>
          <w:sz w:val="20"/>
          <w:szCs w:val="20"/>
        </w:rPr>
      </w:pPr>
    </w:p>
    <w:p w14:paraId="717B38FB" w14:textId="77777777" w:rsidR="00150952" w:rsidRPr="00EB0065" w:rsidRDefault="00150952" w:rsidP="00150952">
      <w:pPr>
        <w:pStyle w:val="Normal0"/>
        <w:pBdr>
          <w:top w:val="nil"/>
          <w:left w:val="nil"/>
          <w:bottom w:val="nil"/>
          <w:right w:val="nil"/>
          <w:between w:val="nil"/>
        </w:pBdr>
        <w:ind w:left="3600"/>
        <w:rPr>
          <w:b/>
          <w:bCs/>
          <w:sz w:val="20"/>
          <w:szCs w:val="20"/>
        </w:rPr>
      </w:pPr>
    </w:p>
    <w:p w14:paraId="0283EA16" w14:textId="77777777" w:rsidR="00F523F3" w:rsidRPr="00EB0065" w:rsidRDefault="00F523F3" w:rsidP="00150952">
      <w:pPr>
        <w:pStyle w:val="Normal0"/>
        <w:pBdr>
          <w:top w:val="nil"/>
          <w:left w:val="nil"/>
          <w:bottom w:val="nil"/>
          <w:right w:val="nil"/>
          <w:between w:val="nil"/>
        </w:pBdr>
        <w:ind w:left="3600"/>
        <w:rPr>
          <w:b/>
          <w:bCs/>
          <w:sz w:val="20"/>
          <w:szCs w:val="20"/>
        </w:rPr>
      </w:pPr>
    </w:p>
    <w:p w14:paraId="4079A8A9" w14:textId="77777777" w:rsidR="00F523F3" w:rsidRPr="00EB0065" w:rsidRDefault="00F523F3" w:rsidP="00150952">
      <w:pPr>
        <w:pStyle w:val="Normal0"/>
        <w:pBdr>
          <w:top w:val="nil"/>
          <w:left w:val="nil"/>
          <w:bottom w:val="nil"/>
          <w:right w:val="nil"/>
          <w:between w:val="nil"/>
        </w:pBdr>
        <w:ind w:left="3600"/>
        <w:rPr>
          <w:b/>
          <w:bCs/>
          <w:sz w:val="20"/>
          <w:szCs w:val="20"/>
        </w:rPr>
      </w:pPr>
    </w:p>
    <w:p w14:paraId="6A37DB97" w14:textId="77777777" w:rsidR="00F523F3" w:rsidRPr="00EB0065" w:rsidRDefault="00F523F3" w:rsidP="00150952">
      <w:pPr>
        <w:pStyle w:val="Normal0"/>
        <w:pBdr>
          <w:top w:val="nil"/>
          <w:left w:val="nil"/>
          <w:bottom w:val="nil"/>
          <w:right w:val="nil"/>
          <w:between w:val="nil"/>
        </w:pBdr>
        <w:ind w:left="3600"/>
        <w:rPr>
          <w:b/>
          <w:bCs/>
          <w:sz w:val="20"/>
          <w:szCs w:val="20"/>
        </w:rPr>
      </w:pPr>
    </w:p>
    <w:p w14:paraId="43FE3456" w14:textId="77777777" w:rsidR="00F523F3" w:rsidRPr="00EB0065" w:rsidRDefault="00F523F3" w:rsidP="00150952">
      <w:pPr>
        <w:pStyle w:val="Normal0"/>
        <w:pBdr>
          <w:top w:val="nil"/>
          <w:left w:val="nil"/>
          <w:bottom w:val="nil"/>
          <w:right w:val="nil"/>
          <w:between w:val="nil"/>
        </w:pBdr>
        <w:ind w:left="3600"/>
        <w:rPr>
          <w:b/>
          <w:bCs/>
          <w:sz w:val="20"/>
          <w:szCs w:val="20"/>
        </w:rPr>
      </w:pPr>
    </w:p>
    <w:p w14:paraId="1DC09357" w14:textId="77777777" w:rsidR="00F523F3" w:rsidRPr="00EB0065" w:rsidRDefault="00F523F3" w:rsidP="00150952">
      <w:pPr>
        <w:pStyle w:val="Normal0"/>
        <w:pBdr>
          <w:top w:val="nil"/>
          <w:left w:val="nil"/>
          <w:bottom w:val="nil"/>
          <w:right w:val="nil"/>
          <w:between w:val="nil"/>
        </w:pBdr>
        <w:ind w:left="3600"/>
        <w:rPr>
          <w:b/>
          <w:bCs/>
          <w:sz w:val="20"/>
          <w:szCs w:val="20"/>
        </w:rPr>
      </w:pPr>
    </w:p>
    <w:p w14:paraId="7F9E9858" w14:textId="77777777" w:rsidR="00F523F3" w:rsidRPr="00EB0065" w:rsidRDefault="00F523F3" w:rsidP="00150952">
      <w:pPr>
        <w:pStyle w:val="Normal0"/>
        <w:pBdr>
          <w:top w:val="nil"/>
          <w:left w:val="nil"/>
          <w:bottom w:val="nil"/>
          <w:right w:val="nil"/>
          <w:between w:val="nil"/>
        </w:pBdr>
        <w:ind w:left="3600"/>
        <w:rPr>
          <w:b/>
          <w:bCs/>
          <w:sz w:val="20"/>
          <w:szCs w:val="20"/>
        </w:rPr>
      </w:pPr>
    </w:p>
    <w:p w14:paraId="0685C7FB" w14:textId="77777777" w:rsidR="00F523F3" w:rsidRPr="00EB0065" w:rsidRDefault="00F523F3" w:rsidP="00150952">
      <w:pPr>
        <w:pStyle w:val="Normal0"/>
        <w:pBdr>
          <w:top w:val="nil"/>
          <w:left w:val="nil"/>
          <w:bottom w:val="nil"/>
          <w:right w:val="nil"/>
          <w:between w:val="nil"/>
        </w:pBdr>
        <w:ind w:left="3600"/>
        <w:rPr>
          <w:b/>
          <w:bCs/>
          <w:sz w:val="20"/>
          <w:szCs w:val="20"/>
        </w:rPr>
      </w:pPr>
    </w:p>
    <w:p w14:paraId="4E394278" w14:textId="77777777" w:rsidR="00F523F3" w:rsidRPr="00EB0065" w:rsidRDefault="00F523F3" w:rsidP="00150952">
      <w:pPr>
        <w:pStyle w:val="Normal0"/>
        <w:pBdr>
          <w:top w:val="nil"/>
          <w:left w:val="nil"/>
          <w:bottom w:val="nil"/>
          <w:right w:val="nil"/>
          <w:between w:val="nil"/>
        </w:pBdr>
        <w:ind w:left="3600"/>
        <w:rPr>
          <w:b/>
          <w:bCs/>
          <w:sz w:val="20"/>
          <w:szCs w:val="20"/>
        </w:rPr>
      </w:pPr>
    </w:p>
    <w:p w14:paraId="7672B471" w14:textId="77777777" w:rsidR="00F523F3" w:rsidRPr="00EB0065" w:rsidRDefault="00F523F3" w:rsidP="00150952">
      <w:pPr>
        <w:pStyle w:val="Normal0"/>
        <w:pBdr>
          <w:top w:val="nil"/>
          <w:left w:val="nil"/>
          <w:bottom w:val="nil"/>
          <w:right w:val="nil"/>
          <w:between w:val="nil"/>
        </w:pBdr>
        <w:ind w:left="3600"/>
        <w:rPr>
          <w:b/>
          <w:bCs/>
          <w:sz w:val="20"/>
          <w:szCs w:val="20"/>
        </w:rPr>
      </w:pPr>
    </w:p>
    <w:p w14:paraId="624F6BC1" w14:textId="77777777" w:rsidR="00F523F3" w:rsidRPr="00EB0065" w:rsidRDefault="00F523F3" w:rsidP="00150952">
      <w:pPr>
        <w:pStyle w:val="Normal0"/>
        <w:pBdr>
          <w:top w:val="nil"/>
          <w:left w:val="nil"/>
          <w:bottom w:val="nil"/>
          <w:right w:val="nil"/>
          <w:between w:val="nil"/>
        </w:pBdr>
        <w:ind w:left="3600"/>
        <w:rPr>
          <w:b/>
          <w:bCs/>
          <w:sz w:val="20"/>
          <w:szCs w:val="20"/>
        </w:rPr>
      </w:pPr>
    </w:p>
    <w:p w14:paraId="584B7B13" w14:textId="4A5C3099" w:rsidR="00150952" w:rsidRPr="00EB0065" w:rsidRDefault="002158AA" w:rsidP="002158AA">
      <w:pPr>
        <w:pStyle w:val="Normal0"/>
        <w:numPr>
          <w:ilvl w:val="0"/>
          <w:numId w:val="95"/>
        </w:numPr>
        <w:pBdr>
          <w:top w:val="nil"/>
          <w:left w:val="nil"/>
          <w:bottom w:val="nil"/>
          <w:right w:val="nil"/>
          <w:between w:val="nil"/>
        </w:pBdr>
        <w:rPr>
          <w:b/>
          <w:bCs/>
          <w:sz w:val="20"/>
          <w:szCs w:val="20"/>
        </w:rPr>
      </w:pPr>
      <w:r w:rsidRPr="00EB0065">
        <w:rPr>
          <w:b/>
          <w:bCs/>
          <w:sz w:val="20"/>
          <w:szCs w:val="20"/>
        </w:rPr>
        <w:t>Ejecución del plan de finca:</w:t>
      </w:r>
    </w:p>
    <w:p w14:paraId="18CB4BA2" w14:textId="77777777" w:rsidR="00150952" w:rsidRPr="00EB0065" w:rsidRDefault="00150952" w:rsidP="00150952">
      <w:pPr>
        <w:pStyle w:val="Normal0"/>
        <w:pBdr>
          <w:top w:val="nil"/>
          <w:left w:val="nil"/>
          <w:bottom w:val="nil"/>
          <w:right w:val="nil"/>
          <w:between w:val="nil"/>
        </w:pBdr>
        <w:ind w:left="360"/>
        <w:rPr>
          <w:b/>
          <w:bCs/>
          <w:sz w:val="20"/>
          <w:szCs w:val="20"/>
        </w:rPr>
      </w:pPr>
    </w:p>
    <w:p w14:paraId="33876537" w14:textId="3D80728C" w:rsidR="002158AA" w:rsidRPr="00EB0065" w:rsidRDefault="002158AA" w:rsidP="00EB0065">
      <w:pPr>
        <w:pStyle w:val="Normal0"/>
        <w:pBdr>
          <w:top w:val="nil"/>
          <w:left w:val="nil"/>
          <w:bottom w:val="nil"/>
          <w:right w:val="nil"/>
          <w:between w:val="nil"/>
        </w:pBdr>
        <w:ind w:left="720"/>
        <w:rPr>
          <w:sz w:val="20"/>
          <w:szCs w:val="20"/>
          <w:lang w:val="es-ES"/>
        </w:rPr>
      </w:pPr>
      <w:r w:rsidRPr="00EB0065">
        <w:rPr>
          <w:sz w:val="20"/>
          <w:szCs w:val="20"/>
          <w:lang w:val="es-ES"/>
        </w:rPr>
        <w:t>En esta fase se contemplan las opciones que ayudan a conservar los recursos naturales y a satisfacer las necesidades de la familia. A continuación, se mencionan algunas alternativas y su importancia de incorporarlas en el sistema de finca.</w:t>
      </w:r>
    </w:p>
    <w:p w14:paraId="67139051" w14:textId="77777777" w:rsidR="00316D15" w:rsidRPr="00EB0065" w:rsidRDefault="00316D15" w:rsidP="00EB0065">
      <w:pPr>
        <w:pStyle w:val="Normal0"/>
        <w:pBdr>
          <w:top w:val="nil"/>
          <w:left w:val="nil"/>
          <w:bottom w:val="nil"/>
          <w:right w:val="nil"/>
          <w:between w:val="nil"/>
        </w:pBdr>
        <w:ind w:left="360"/>
        <w:rPr>
          <w:b/>
          <w:bCs/>
          <w:sz w:val="20"/>
          <w:szCs w:val="20"/>
        </w:rPr>
      </w:pPr>
    </w:p>
    <w:p w14:paraId="1DA5012E" w14:textId="7BF15281" w:rsidR="00BC1E02" w:rsidRPr="00EB0065" w:rsidRDefault="00316D15" w:rsidP="00EB0065">
      <w:pPr>
        <w:pStyle w:val="Normal0"/>
        <w:pBdr>
          <w:top w:val="nil"/>
          <w:left w:val="nil"/>
          <w:bottom w:val="nil"/>
          <w:right w:val="nil"/>
          <w:between w:val="nil"/>
        </w:pBdr>
        <w:ind w:left="720"/>
        <w:rPr>
          <w:sz w:val="20"/>
          <w:szCs w:val="20"/>
          <w:lang w:val="es-ES"/>
        </w:rPr>
      </w:pPr>
      <w:r w:rsidRPr="00EB0065">
        <w:rPr>
          <w:sz w:val="20"/>
          <w:szCs w:val="20"/>
          <w:lang w:val="es-ES"/>
        </w:rPr>
        <w:t>A continuación, se mencionan algunas alternativas y su importancia de incorporarlas en el sistema de finca:</w:t>
      </w:r>
    </w:p>
    <w:p w14:paraId="6AB49DD1" w14:textId="77777777" w:rsidR="00316D15" w:rsidRPr="00EB0065" w:rsidRDefault="00316D15" w:rsidP="002158AA">
      <w:pPr>
        <w:pStyle w:val="Normal0"/>
        <w:pBdr>
          <w:top w:val="nil"/>
          <w:left w:val="nil"/>
          <w:bottom w:val="nil"/>
          <w:right w:val="nil"/>
          <w:between w:val="nil"/>
        </w:pBdr>
        <w:ind w:left="360"/>
        <w:rPr>
          <w:color w:val="FF0000"/>
          <w:sz w:val="20"/>
          <w:szCs w:val="20"/>
        </w:rPr>
      </w:pPr>
    </w:p>
    <w:p w14:paraId="104D8767" w14:textId="7E862B29" w:rsidR="002158AA" w:rsidRPr="00EB0065" w:rsidRDefault="00BC1E02" w:rsidP="00BC1E02">
      <w:pPr>
        <w:pStyle w:val="Normal0"/>
        <w:pBdr>
          <w:top w:val="nil"/>
          <w:left w:val="nil"/>
          <w:bottom w:val="nil"/>
          <w:right w:val="nil"/>
          <w:between w:val="nil"/>
        </w:pBdr>
        <w:rPr>
          <w:color w:val="FF0000"/>
          <w:sz w:val="20"/>
          <w:szCs w:val="20"/>
        </w:rPr>
      </w:pPr>
      <w:r w:rsidRPr="00EB0065">
        <w:rPr>
          <w:noProof/>
          <w:sz w:val="20"/>
          <w:szCs w:val="20"/>
          <w:lang w:val="en-US" w:eastAsia="en-US"/>
        </w:rPr>
        <mc:AlternateContent>
          <mc:Choice Requires="wps">
            <w:drawing>
              <wp:inline distT="0" distB="0" distL="0" distR="0" wp14:anchorId="7C32B88E" wp14:editId="4F1DA160">
                <wp:extent cx="5402580" cy="730250"/>
                <wp:effectExtent l="0" t="0" r="26670" b="12700"/>
                <wp:docPr id="583157598" name="Rectángulo 583157598"/>
                <wp:cNvGraphicFramePr/>
                <a:graphic xmlns:a="http://schemas.openxmlformats.org/drawingml/2006/main">
                  <a:graphicData uri="http://schemas.microsoft.com/office/word/2010/wordprocessingShape">
                    <wps:wsp>
                      <wps:cNvSpPr/>
                      <wps:spPr>
                        <a:xfrm>
                          <a:off x="0" y="0"/>
                          <a:ext cx="5402580" cy="7302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136408FB" w14:textId="77777777" w:rsidR="00BC1E02" w:rsidRPr="00475AB0" w:rsidRDefault="00BC1E02" w:rsidP="00BC1E02">
                            <w:pPr>
                              <w:spacing w:line="275" w:lineRule="auto"/>
                              <w:jc w:val="center"/>
                              <w:textDirection w:val="btLr"/>
                              <w:rPr>
                                <w:b/>
                                <w:color w:val="FFFFFF" w:themeColor="background1"/>
                              </w:rPr>
                            </w:pPr>
                            <w:r w:rsidRPr="00B72025">
                              <w:rPr>
                                <w:b/>
                                <w:color w:val="FFFFFF"/>
                              </w:rPr>
                              <w:t>DI</w:t>
                            </w:r>
                            <w:r>
                              <w:rPr>
                                <w:b/>
                                <w:color w:val="FFFFFF"/>
                              </w:rPr>
                              <w:t>_Sistema de la finca_</w:t>
                            </w:r>
                            <w:r w:rsidRPr="00E06B06">
                              <w:t xml:space="preserve"> </w:t>
                            </w:r>
                            <w:r w:rsidRPr="00E06B06">
                              <w:rPr>
                                <w:b/>
                                <w:color w:val="FFFFFF"/>
                              </w:rPr>
                              <w:t>Slide</w:t>
                            </w:r>
                            <w:r>
                              <w:rPr>
                                <w:b/>
                                <w:color w:val="FFFFFF"/>
                              </w:rPr>
                              <w:t>_diapositivas</w:t>
                            </w:r>
                            <w:r w:rsidRPr="00524EC6">
                              <w:rPr>
                                <w:b/>
                                <w:color w:val="FFFFFF"/>
                              </w:rPr>
                              <w:t>_CF01</w:t>
                            </w:r>
                            <w:r>
                              <w:rPr>
                                <w:b/>
                                <w:color w:val="FFFFFF"/>
                              </w:rPr>
                              <w:t>_</w:t>
                            </w:r>
                            <w:r>
                              <w:rPr>
                                <w:b/>
                                <w:color w:val="FFFFFF" w:themeColor="background1"/>
                              </w:rPr>
                              <w:t>72312126</w:t>
                            </w:r>
                          </w:p>
                          <w:p w14:paraId="7FB9307D" w14:textId="77777777" w:rsidR="00BC1E02" w:rsidRPr="00B72025" w:rsidRDefault="00BC1E02" w:rsidP="00BC1E02">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7C32B88E" id="Rectángulo 583157598" o:spid="_x0000_s1029" style="width:425.4pt;height: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" fillcolor="#39a900" strokecolor="#42719b" strokeweight="1pt">
                <v:stroke startarrowwidth="narrow" startarrowlength="short" endarrowwidth="narrow" endarrowlength="short" miterlimit="5243f"/>
                <v:textbox inset="2.53958mm,1.2694mm,2.53958mm,1.2694mm">
                  <w:txbxContent>
                    <w:p w14:paraId="136408FB" w14:textId="77777777" w:rsidR="00BC1E02" w:rsidRPr="00475AB0" w:rsidRDefault="00BC1E02" w:rsidP="00BC1E02">
                      <w:pPr>
                        <w:spacing w:line="275" w:lineRule="auto"/>
                        <w:jc w:val="center"/>
                        <w:textDirection w:val="btLr"/>
                        <w:rPr>
                          <w:b/>
                          <w:color w:val="FFFFFF" w:themeColor="background1"/>
                        </w:rPr>
                      </w:pPr>
                      <w:r w:rsidRPr="00B72025">
                        <w:rPr>
                          <w:b/>
                          <w:color w:val="FFFFFF"/>
                        </w:rPr>
                        <w:t>DI</w:t>
                      </w:r>
                      <w:r>
                        <w:rPr>
                          <w:b/>
                          <w:color w:val="FFFFFF"/>
                        </w:rPr>
                        <w:t>_Sistema de la finca_</w:t>
                      </w:r>
                      <w:r w:rsidRPr="00E06B06">
                        <w:t xml:space="preserve"> </w:t>
                      </w:r>
                      <w:r w:rsidRPr="00E06B06">
                        <w:rPr>
                          <w:b/>
                          <w:color w:val="FFFFFF"/>
                        </w:rPr>
                        <w:t>Slide</w:t>
                      </w:r>
                      <w:r>
                        <w:rPr>
                          <w:b/>
                          <w:color w:val="FFFFFF"/>
                        </w:rPr>
                        <w:t>_diapositivas</w:t>
                      </w:r>
                      <w:r w:rsidRPr="00524EC6">
                        <w:rPr>
                          <w:b/>
                          <w:color w:val="FFFFFF"/>
                        </w:rPr>
                        <w:t>_CF01</w:t>
                      </w:r>
                      <w:r>
                        <w:rPr>
                          <w:b/>
                          <w:color w:val="FFFFFF"/>
                        </w:rPr>
                        <w:t>_</w:t>
                      </w:r>
                      <w:r>
                        <w:rPr>
                          <w:b/>
                          <w:color w:val="FFFFFF" w:themeColor="background1"/>
                        </w:rPr>
                        <w:t>72312126</w:t>
                      </w:r>
                    </w:p>
                    <w:p w14:paraId="7FB9307D" w14:textId="77777777" w:rsidR="00BC1E02" w:rsidRPr="00B72025" w:rsidRDefault="00BC1E02" w:rsidP="00BC1E02">
                      <w:pPr>
                        <w:spacing w:line="275" w:lineRule="auto"/>
                        <w:jc w:val="center"/>
                        <w:textDirection w:val="btLr"/>
                        <w:rPr>
                          <w:b/>
                        </w:rPr>
                      </w:pPr>
                    </w:p>
                  </w:txbxContent>
                </v:textbox>
                <w10:anchorlock/>
              </v:rect>
            </w:pict>
          </mc:Fallback>
        </mc:AlternateContent>
      </w:r>
    </w:p>
    <w:p w14:paraId="65FA44F8" w14:textId="4E8CC10B" w:rsidR="002158AA" w:rsidRPr="00EB0065" w:rsidRDefault="002158AA" w:rsidP="002158AA">
      <w:pPr>
        <w:pStyle w:val="Normal0"/>
        <w:pBdr>
          <w:top w:val="nil"/>
          <w:left w:val="nil"/>
          <w:bottom w:val="nil"/>
          <w:right w:val="nil"/>
          <w:between w:val="nil"/>
        </w:pBdr>
        <w:ind w:left="360"/>
        <w:rPr>
          <w:color w:val="FF0000"/>
          <w:sz w:val="20"/>
          <w:szCs w:val="20"/>
        </w:rPr>
      </w:pPr>
    </w:p>
    <w:p w14:paraId="3291EA90" w14:textId="77777777" w:rsidR="00150952" w:rsidRPr="00EB0065" w:rsidRDefault="00150952" w:rsidP="00E407F0">
      <w:pPr>
        <w:pStyle w:val="Normal0"/>
        <w:pBdr>
          <w:top w:val="nil"/>
          <w:left w:val="nil"/>
          <w:bottom w:val="nil"/>
          <w:right w:val="nil"/>
          <w:between w:val="nil"/>
        </w:pBdr>
        <w:rPr>
          <w:b/>
          <w:bCs/>
          <w:sz w:val="20"/>
          <w:szCs w:val="20"/>
        </w:rPr>
      </w:pPr>
    </w:p>
    <w:p w14:paraId="36DE0514" w14:textId="31DB44CA" w:rsidR="002158AA" w:rsidRPr="00EB0065" w:rsidRDefault="002158AA" w:rsidP="002158AA">
      <w:pPr>
        <w:pStyle w:val="Normal0"/>
        <w:pBdr>
          <w:top w:val="nil"/>
          <w:left w:val="nil"/>
          <w:bottom w:val="nil"/>
          <w:right w:val="nil"/>
          <w:between w:val="nil"/>
        </w:pBdr>
        <w:rPr>
          <w:sz w:val="20"/>
          <w:szCs w:val="20"/>
        </w:rPr>
      </w:pPr>
      <w:r w:rsidRPr="00EB0065">
        <w:rPr>
          <w:sz w:val="20"/>
          <w:szCs w:val="20"/>
        </w:rPr>
        <w:t>Un animal por regla general consume forrajes en un 10% de su peso vivo. Por ejemplo, una res que pese 500 kg come 50 kg de forraje verde. Por tal razón el productor ganadero debe garantizar que el área de potreros y la suplementación estén aportando los nutrientes que el animal requiere para su mantenimiento y así poder producir una buena cantidad de leche y carne de alta calidad. En la alimentación de los bovinos se debe incluir forraje extra, el cual puede ser de 15 a 20% para favorecer la capacidad de selección.</w:t>
      </w:r>
    </w:p>
    <w:p w14:paraId="7E759486" w14:textId="77777777" w:rsidR="002158AA" w:rsidRPr="00EB0065" w:rsidRDefault="002158AA" w:rsidP="002158AA">
      <w:pPr>
        <w:pStyle w:val="Normal0"/>
        <w:pBdr>
          <w:top w:val="nil"/>
          <w:left w:val="nil"/>
          <w:bottom w:val="nil"/>
          <w:right w:val="nil"/>
          <w:between w:val="nil"/>
        </w:pBdr>
        <w:rPr>
          <w:sz w:val="20"/>
          <w:szCs w:val="20"/>
        </w:rPr>
      </w:pPr>
    </w:p>
    <w:p w14:paraId="7FCFC4B9" w14:textId="6BEFFD99" w:rsidR="002158AA" w:rsidRPr="00EB0065" w:rsidRDefault="002158AA" w:rsidP="002158AA">
      <w:pPr>
        <w:pStyle w:val="Normal0"/>
        <w:pBdr>
          <w:top w:val="nil"/>
          <w:left w:val="nil"/>
          <w:bottom w:val="nil"/>
          <w:right w:val="nil"/>
          <w:between w:val="nil"/>
        </w:pBdr>
        <w:rPr>
          <w:sz w:val="20"/>
          <w:szCs w:val="20"/>
        </w:rPr>
      </w:pPr>
      <w:r w:rsidRPr="00EB0065">
        <w:rPr>
          <w:sz w:val="20"/>
          <w:szCs w:val="20"/>
        </w:rPr>
        <w:t>Selección de la genética en finca ganadera: cuando se va a elegir en la finca ganadera el componente genético es muy importante tener en cuenta las consecuencias que tendrá esta decisión para la unidad pecuaria en cuanto a la productividad. Una buena elección genética se verá reflejada en el comportamiento productivo y la reproducción de crías, de lo contrario los malos resultados se verán a mediano y largo plazo, lo cual traerá pérdidas económicas para la finca.</w:t>
      </w:r>
    </w:p>
    <w:p w14:paraId="60BAEAB6" w14:textId="77777777" w:rsidR="002158AA" w:rsidRPr="00EB0065" w:rsidRDefault="002158AA" w:rsidP="002158AA">
      <w:pPr>
        <w:pStyle w:val="Normal0"/>
        <w:pBdr>
          <w:top w:val="nil"/>
          <w:left w:val="nil"/>
          <w:bottom w:val="nil"/>
          <w:right w:val="nil"/>
          <w:between w:val="nil"/>
        </w:pBdr>
        <w:rPr>
          <w:sz w:val="20"/>
          <w:szCs w:val="20"/>
        </w:rPr>
      </w:pPr>
    </w:p>
    <w:p w14:paraId="7DCB2B8B" w14:textId="77777777" w:rsidR="002158AA" w:rsidRPr="00EB0065" w:rsidRDefault="002158AA" w:rsidP="002158AA">
      <w:pPr>
        <w:pStyle w:val="Normal0"/>
        <w:pBdr>
          <w:top w:val="nil"/>
          <w:left w:val="nil"/>
          <w:bottom w:val="nil"/>
          <w:right w:val="nil"/>
          <w:between w:val="nil"/>
        </w:pBdr>
        <w:rPr>
          <w:sz w:val="20"/>
          <w:szCs w:val="20"/>
        </w:rPr>
      </w:pPr>
      <w:r w:rsidRPr="00EB0065">
        <w:rPr>
          <w:sz w:val="20"/>
          <w:szCs w:val="20"/>
        </w:rPr>
        <w:t>Crianza de cercos y gallinas: para las fincas la producción de especies menores puede ser muy buena alternativa, pues proporciona alimentos como carne, leche y huevos a la familia, además de generar un ingreso adicional, ya que estos productos tienen buen potencial comercial. Con los estiércoles generados por los animales se pueden elaborar abonos orgánicos y biogás. Los elementos que conforman el sistema finca deben interactuar entre sí para que haya una interacción de flujos y así evitar que los residuos sólidos y líquidos se pierdan y terminen contaminando el medio ambiente, un ejemplo de ello es el caso de los cerdos que se alimentan con recursos de la finca y luego los desechos que estos generan se pueden llevar a un biodigestor y de ahí se pueden sacar varios productos como biogás o gas metano que puede ser utilizado para la generación de energía.</w:t>
      </w:r>
    </w:p>
    <w:p w14:paraId="7652751E" w14:textId="77777777" w:rsidR="002158AA" w:rsidRPr="00EB0065" w:rsidRDefault="002158AA" w:rsidP="002158AA">
      <w:pPr>
        <w:pStyle w:val="Normal0"/>
        <w:pBdr>
          <w:top w:val="nil"/>
          <w:left w:val="nil"/>
          <w:bottom w:val="nil"/>
          <w:right w:val="nil"/>
          <w:between w:val="nil"/>
        </w:pBdr>
        <w:rPr>
          <w:sz w:val="20"/>
          <w:szCs w:val="20"/>
        </w:rPr>
      </w:pPr>
    </w:p>
    <w:p w14:paraId="0CC8610B" w14:textId="54640964" w:rsidR="002158AA" w:rsidRPr="00EB0065" w:rsidRDefault="002158AA" w:rsidP="002158AA">
      <w:pPr>
        <w:pStyle w:val="Normal0"/>
        <w:pBdr>
          <w:top w:val="nil"/>
          <w:left w:val="nil"/>
          <w:bottom w:val="nil"/>
          <w:right w:val="nil"/>
          <w:between w:val="nil"/>
        </w:pBdr>
        <w:rPr>
          <w:sz w:val="20"/>
          <w:szCs w:val="20"/>
        </w:rPr>
      </w:pPr>
      <w:r w:rsidRPr="00EB0065">
        <w:rPr>
          <w:sz w:val="20"/>
          <w:szCs w:val="20"/>
        </w:rPr>
        <w:t>El recurso agua: el agua es un recurso muy importante para el consumo humano y la producción agropecuaria, por esta razón se debe cuidar para garantizar su disponibilidad en la finca ganadera a largo plazo. Cuando hay buena disponibilidad de agua en las unidades productivas, esto tiene una connotación positiva en la producción de los animales, en la salud del hato, de las personas y de los cultivos.</w:t>
      </w:r>
    </w:p>
    <w:p w14:paraId="1EB708FF" w14:textId="77777777" w:rsidR="002158AA" w:rsidRPr="00EB0065" w:rsidRDefault="002158AA" w:rsidP="00E407F0">
      <w:pPr>
        <w:pStyle w:val="Normal0"/>
        <w:pBdr>
          <w:top w:val="nil"/>
          <w:left w:val="nil"/>
          <w:bottom w:val="nil"/>
          <w:right w:val="nil"/>
          <w:between w:val="nil"/>
        </w:pBdr>
        <w:rPr>
          <w:b/>
          <w:bCs/>
          <w:sz w:val="20"/>
          <w:szCs w:val="20"/>
        </w:rPr>
      </w:pPr>
    </w:p>
    <w:p w14:paraId="69DB21D9" w14:textId="77777777" w:rsidR="002158AA" w:rsidRPr="00EB0065" w:rsidRDefault="002158AA" w:rsidP="00E407F0">
      <w:pPr>
        <w:pStyle w:val="Normal0"/>
        <w:pBdr>
          <w:top w:val="nil"/>
          <w:left w:val="nil"/>
          <w:bottom w:val="nil"/>
          <w:right w:val="nil"/>
          <w:between w:val="nil"/>
        </w:pBdr>
        <w:rPr>
          <w:b/>
          <w:bCs/>
          <w:sz w:val="20"/>
          <w:szCs w:val="20"/>
        </w:rPr>
      </w:pPr>
    </w:p>
    <w:p w14:paraId="037331CB" w14:textId="77777777" w:rsidR="003432A9" w:rsidRPr="00EB0065" w:rsidRDefault="003432A9" w:rsidP="00E407F0">
      <w:pPr>
        <w:pStyle w:val="Normal0"/>
        <w:pBdr>
          <w:top w:val="nil"/>
          <w:left w:val="nil"/>
          <w:bottom w:val="nil"/>
          <w:right w:val="nil"/>
          <w:between w:val="nil"/>
        </w:pBdr>
        <w:rPr>
          <w:b/>
          <w:bCs/>
          <w:sz w:val="20"/>
          <w:szCs w:val="20"/>
        </w:rPr>
      </w:pPr>
    </w:p>
    <w:p w14:paraId="31E96202" w14:textId="77777777" w:rsidR="003432A9" w:rsidRPr="00EB0065" w:rsidRDefault="003432A9" w:rsidP="00E407F0">
      <w:pPr>
        <w:pStyle w:val="Normal0"/>
        <w:pBdr>
          <w:top w:val="nil"/>
          <w:left w:val="nil"/>
          <w:bottom w:val="nil"/>
          <w:right w:val="nil"/>
          <w:between w:val="nil"/>
        </w:pBdr>
        <w:rPr>
          <w:b/>
          <w:bCs/>
          <w:sz w:val="20"/>
          <w:szCs w:val="20"/>
        </w:rPr>
      </w:pPr>
    </w:p>
    <w:p w14:paraId="1183EB3D" w14:textId="77777777" w:rsidR="00316D15" w:rsidRPr="00EB0065" w:rsidRDefault="00316D15" w:rsidP="00E407F0">
      <w:pPr>
        <w:pStyle w:val="Normal0"/>
        <w:pBdr>
          <w:top w:val="nil"/>
          <w:left w:val="nil"/>
          <w:bottom w:val="nil"/>
          <w:right w:val="nil"/>
          <w:between w:val="nil"/>
        </w:pBdr>
        <w:rPr>
          <w:b/>
          <w:bCs/>
          <w:sz w:val="20"/>
          <w:szCs w:val="20"/>
        </w:rPr>
      </w:pPr>
    </w:p>
    <w:p w14:paraId="66E53732" w14:textId="77777777" w:rsidR="003432A9" w:rsidRPr="00EB0065" w:rsidRDefault="003432A9" w:rsidP="00E407F0">
      <w:pPr>
        <w:pStyle w:val="Normal0"/>
        <w:pBdr>
          <w:top w:val="nil"/>
          <w:left w:val="nil"/>
          <w:bottom w:val="nil"/>
          <w:right w:val="nil"/>
          <w:between w:val="nil"/>
        </w:pBdr>
        <w:rPr>
          <w:b/>
          <w:bCs/>
          <w:sz w:val="20"/>
          <w:szCs w:val="20"/>
        </w:rPr>
      </w:pPr>
    </w:p>
    <w:p w14:paraId="08F30B68" w14:textId="6F094A6D" w:rsidR="00037527" w:rsidRPr="00EB0065" w:rsidRDefault="003432A9" w:rsidP="00E407F0">
      <w:pPr>
        <w:pStyle w:val="Normal0"/>
        <w:pBdr>
          <w:top w:val="nil"/>
          <w:left w:val="nil"/>
          <w:bottom w:val="nil"/>
          <w:right w:val="nil"/>
          <w:between w:val="nil"/>
        </w:pBdr>
        <w:rPr>
          <w:b/>
          <w:bCs/>
          <w:sz w:val="20"/>
          <w:szCs w:val="20"/>
        </w:rPr>
      </w:pPr>
      <w:r w:rsidRPr="00EB0065">
        <w:rPr>
          <w:b/>
          <w:bCs/>
          <w:sz w:val="20"/>
          <w:szCs w:val="20"/>
        </w:rPr>
        <w:t>Figura 2.</w:t>
      </w:r>
    </w:p>
    <w:p w14:paraId="77D81AF7" w14:textId="0DB6E310" w:rsidR="003432A9" w:rsidRPr="00EB0065" w:rsidRDefault="003432A9" w:rsidP="00E407F0">
      <w:pPr>
        <w:pStyle w:val="Normal0"/>
        <w:pBdr>
          <w:top w:val="nil"/>
          <w:left w:val="nil"/>
          <w:bottom w:val="nil"/>
          <w:right w:val="nil"/>
          <w:between w:val="nil"/>
        </w:pBdr>
        <w:rPr>
          <w:sz w:val="20"/>
          <w:szCs w:val="20"/>
        </w:rPr>
      </w:pPr>
      <w:r w:rsidRPr="00EB0065">
        <w:rPr>
          <w:sz w:val="20"/>
          <w:szCs w:val="20"/>
        </w:rPr>
        <w:t>El recurso agua.</w:t>
      </w:r>
    </w:p>
    <w:commentRangeStart w:id="3"/>
    <w:p w14:paraId="6AC72C99" w14:textId="54D69DAF" w:rsidR="002158AA" w:rsidRPr="00EB0065" w:rsidRDefault="00CD0146" w:rsidP="00E407F0">
      <w:pPr>
        <w:pStyle w:val="Normal0"/>
        <w:pBdr>
          <w:top w:val="nil"/>
          <w:left w:val="nil"/>
          <w:bottom w:val="nil"/>
          <w:right w:val="nil"/>
          <w:between w:val="nil"/>
        </w:pBdr>
        <w:rPr>
          <w:b/>
          <w:bCs/>
          <w:sz w:val="20"/>
          <w:szCs w:val="20"/>
        </w:rPr>
      </w:pPr>
      <w:r w:rsidRPr="00EB0065">
        <w:rPr>
          <w:noProof/>
          <w:sz w:val="20"/>
          <w:szCs w:val="20"/>
          <w:lang w:eastAsia="es-CO"/>
        </w:rPr>
        <mc:AlternateContent>
          <mc:Choice Requires="wpg">
            <w:drawing>
              <wp:inline distT="0" distB="0" distL="0" distR="0" wp14:anchorId="7B1EBA41" wp14:editId="585A3E21">
                <wp:extent cx="5005070" cy="2877820"/>
                <wp:effectExtent l="0" t="0" r="0" b="1270"/>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5070" cy="2877820"/>
                          <a:chOff x="0" y="0"/>
                          <a:chExt cx="7882" cy="4532"/>
                        </a:xfrm>
                      </wpg:grpSpPr>
                      <pic:pic xmlns:pic="http://schemas.openxmlformats.org/drawingml/2006/picture">
                        <pic:nvPicPr>
                          <pic:cNvPr id="6"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882" cy="45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310" y="240"/>
                            <a:ext cx="6952" cy="3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F8D8D98" id="Group 2" o:spid="_x0000_s1026" style="width:394.1pt;height:226.6pt;mso-position-horizontal-relative:char;mso-position-vertical-relative:line" coordsize="7882,45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">
                <v:shape id="Picture 4" o:spid="_x0000_s1027" type="#_x0000_t75" style="position:absolute;width:7882;height: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">
                  <v:imagedata r:id="rId22" o:title=""/>
                </v:shape>
                <v:shape id="Picture 3" o:spid="_x0000_s1028" type="#_x0000_t75" style="position:absolute;left:310;top:240;width:6952;height: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">
                  <v:imagedata r:id="rId23" o:title=""/>
                </v:shape>
                <w10:anchorlock/>
              </v:group>
            </w:pict>
          </mc:Fallback>
        </mc:AlternateContent>
      </w:r>
      <w:commentRangeEnd w:id="3"/>
      <w:r w:rsidR="0027313B" w:rsidRPr="00EB0065">
        <w:rPr>
          <w:rStyle w:val="Refdecomentario"/>
          <w:sz w:val="20"/>
          <w:szCs w:val="20"/>
        </w:rPr>
        <w:commentReference w:id="3"/>
      </w:r>
    </w:p>
    <w:p w14:paraId="7D139183" w14:textId="5B6BE254" w:rsidR="002158AA" w:rsidRPr="00EB0065" w:rsidRDefault="00CD0146" w:rsidP="00CD0146">
      <w:pPr>
        <w:pStyle w:val="Normal0"/>
        <w:pBdr>
          <w:top w:val="nil"/>
          <w:left w:val="nil"/>
          <w:bottom w:val="nil"/>
          <w:right w:val="nil"/>
          <w:between w:val="nil"/>
        </w:pBdr>
        <w:jc w:val="center"/>
        <w:rPr>
          <w:b/>
          <w:bCs/>
          <w:sz w:val="20"/>
          <w:szCs w:val="20"/>
        </w:rPr>
      </w:pPr>
      <w:r w:rsidRPr="00EB0065">
        <w:rPr>
          <w:b/>
          <w:bCs/>
          <w:sz w:val="20"/>
          <w:szCs w:val="20"/>
        </w:rPr>
        <w:t>Fuente: SENA</w:t>
      </w:r>
    </w:p>
    <w:p w14:paraId="223060B0" w14:textId="77777777" w:rsidR="002158AA" w:rsidRPr="00EB0065" w:rsidRDefault="002158AA" w:rsidP="00E407F0">
      <w:pPr>
        <w:pStyle w:val="Normal0"/>
        <w:pBdr>
          <w:top w:val="nil"/>
          <w:left w:val="nil"/>
          <w:bottom w:val="nil"/>
          <w:right w:val="nil"/>
          <w:between w:val="nil"/>
        </w:pBdr>
        <w:rPr>
          <w:b/>
          <w:bCs/>
          <w:sz w:val="20"/>
          <w:szCs w:val="20"/>
        </w:rPr>
      </w:pPr>
    </w:p>
    <w:p w14:paraId="74B9B2A4" w14:textId="77777777" w:rsidR="002158AA" w:rsidRPr="00EB0065" w:rsidRDefault="002158AA" w:rsidP="00E407F0">
      <w:pPr>
        <w:pStyle w:val="Normal0"/>
        <w:pBdr>
          <w:top w:val="nil"/>
          <w:left w:val="nil"/>
          <w:bottom w:val="nil"/>
          <w:right w:val="nil"/>
          <w:between w:val="nil"/>
        </w:pBdr>
        <w:rPr>
          <w:b/>
          <w:bCs/>
          <w:sz w:val="20"/>
          <w:szCs w:val="20"/>
        </w:rPr>
      </w:pPr>
    </w:p>
    <w:p w14:paraId="17447A21" w14:textId="77777777" w:rsidR="002158AA" w:rsidRPr="00EB0065" w:rsidRDefault="002158AA" w:rsidP="00E407F0">
      <w:pPr>
        <w:pStyle w:val="Normal0"/>
        <w:pBdr>
          <w:top w:val="nil"/>
          <w:left w:val="nil"/>
          <w:bottom w:val="nil"/>
          <w:right w:val="nil"/>
          <w:between w:val="nil"/>
        </w:pBdr>
        <w:rPr>
          <w:b/>
          <w:bCs/>
          <w:sz w:val="20"/>
          <w:szCs w:val="20"/>
        </w:rPr>
      </w:pPr>
    </w:p>
    <w:p w14:paraId="041C66FE" w14:textId="77777777" w:rsidR="00CD0146" w:rsidRPr="00EB0065" w:rsidRDefault="00CD0146" w:rsidP="00CD0146">
      <w:pPr>
        <w:pStyle w:val="Normal0"/>
        <w:pBdr>
          <w:top w:val="nil"/>
          <w:left w:val="nil"/>
          <w:bottom w:val="nil"/>
          <w:right w:val="nil"/>
          <w:between w:val="nil"/>
        </w:pBdr>
        <w:rPr>
          <w:b/>
          <w:bCs/>
          <w:sz w:val="20"/>
          <w:szCs w:val="20"/>
        </w:rPr>
      </w:pPr>
      <w:r w:rsidRPr="00EB0065">
        <w:rPr>
          <w:b/>
          <w:bCs/>
          <w:sz w:val="20"/>
          <w:szCs w:val="20"/>
        </w:rPr>
        <w:t>Para conservar el agua en el predio se debe tener en cuenta lo siguiente:</w:t>
      </w:r>
    </w:p>
    <w:p w14:paraId="50A7CE4E" w14:textId="77777777" w:rsidR="00CD0146" w:rsidRPr="00EB0065" w:rsidRDefault="00CD0146" w:rsidP="00CD0146">
      <w:pPr>
        <w:pStyle w:val="Normal0"/>
        <w:pBdr>
          <w:top w:val="nil"/>
          <w:left w:val="nil"/>
          <w:bottom w:val="nil"/>
          <w:right w:val="nil"/>
          <w:between w:val="nil"/>
        </w:pBdr>
        <w:rPr>
          <w:b/>
          <w:bCs/>
          <w:sz w:val="20"/>
          <w:szCs w:val="20"/>
        </w:rPr>
      </w:pPr>
    </w:p>
    <w:p w14:paraId="50A255DE" w14:textId="39B5D129" w:rsidR="00CD0146" w:rsidRPr="00EB0065" w:rsidRDefault="00CD0146" w:rsidP="00CD0146">
      <w:pPr>
        <w:pStyle w:val="Normal0"/>
        <w:numPr>
          <w:ilvl w:val="0"/>
          <w:numId w:val="96"/>
        </w:numPr>
        <w:pBdr>
          <w:top w:val="nil"/>
          <w:left w:val="nil"/>
          <w:bottom w:val="nil"/>
          <w:right w:val="nil"/>
          <w:between w:val="nil"/>
        </w:pBdr>
        <w:rPr>
          <w:sz w:val="20"/>
          <w:szCs w:val="20"/>
        </w:rPr>
      </w:pPr>
      <w:r w:rsidRPr="00EB0065">
        <w:rPr>
          <w:sz w:val="20"/>
          <w:szCs w:val="20"/>
        </w:rPr>
        <w:t>Proteger las nacientes evitando que los animales de la finca las contaminen y destruyan la regeneración natural de estas.</w:t>
      </w:r>
    </w:p>
    <w:p w14:paraId="7EC503D4" w14:textId="0F25E046" w:rsidR="00CD0146" w:rsidRPr="00EB0065" w:rsidRDefault="00CD0146" w:rsidP="00CD0146">
      <w:pPr>
        <w:pStyle w:val="Normal0"/>
        <w:numPr>
          <w:ilvl w:val="0"/>
          <w:numId w:val="96"/>
        </w:numPr>
        <w:pBdr>
          <w:top w:val="nil"/>
          <w:left w:val="nil"/>
          <w:bottom w:val="nil"/>
          <w:right w:val="nil"/>
          <w:between w:val="nil"/>
        </w:pBdr>
        <w:rPr>
          <w:sz w:val="20"/>
          <w:szCs w:val="20"/>
        </w:rPr>
      </w:pPr>
      <w:r w:rsidRPr="00EB0065">
        <w:rPr>
          <w:sz w:val="20"/>
          <w:szCs w:val="20"/>
        </w:rPr>
        <w:t>Preservar los bosques que se encuentran en las orillas de los ríos y las quebradas.</w:t>
      </w:r>
    </w:p>
    <w:p w14:paraId="6730E894" w14:textId="3B1990C2" w:rsidR="00CD0146" w:rsidRPr="00EB0065" w:rsidRDefault="00CD0146" w:rsidP="00CD0146">
      <w:pPr>
        <w:pStyle w:val="Normal0"/>
        <w:numPr>
          <w:ilvl w:val="0"/>
          <w:numId w:val="96"/>
        </w:numPr>
        <w:pBdr>
          <w:top w:val="nil"/>
          <w:left w:val="nil"/>
          <w:bottom w:val="nil"/>
          <w:right w:val="nil"/>
          <w:between w:val="nil"/>
        </w:pBdr>
        <w:rPr>
          <w:sz w:val="20"/>
          <w:szCs w:val="20"/>
        </w:rPr>
      </w:pPr>
      <w:r w:rsidRPr="00EB0065">
        <w:rPr>
          <w:sz w:val="20"/>
          <w:szCs w:val="20"/>
        </w:rPr>
        <w:t>Construir obras en las cuales se pueda almacenar agua como tanques y abrevaderos.</w:t>
      </w:r>
    </w:p>
    <w:p w14:paraId="7A48151C" w14:textId="5ED32636" w:rsidR="00CD0146" w:rsidRPr="00EB0065" w:rsidRDefault="00CD0146" w:rsidP="00CD0146">
      <w:pPr>
        <w:pStyle w:val="Normal0"/>
        <w:numPr>
          <w:ilvl w:val="0"/>
          <w:numId w:val="96"/>
        </w:numPr>
        <w:pBdr>
          <w:top w:val="nil"/>
          <w:left w:val="nil"/>
          <w:bottom w:val="nil"/>
          <w:right w:val="nil"/>
          <w:between w:val="nil"/>
        </w:pBdr>
        <w:rPr>
          <w:sz w:val="20"/>
          <w:szCs w:val="20"/>
        </w:rPr>
      </w:pPr>
      <w:r w:rsidRPr="00EB0065">
        <w:rPr>
          <w:sz w:val="20"/>
          <w:szCs w:val="20"/>
        </w:rPr>
        <w:t>Los reservorios como lagunas o aguaderos deben tener un buen sistema de distribución de agua y deben estar protegidos.</w:t>
      </w:r>
    </w:p>
    <w:p w14:paraId="6C33CFDA" w14:textId="77777777" w:rsidR="002158AA" w:rsidRPr="00EB0065" w:rsidRDefault="002158AA" w:rsidP="00E407F0">
      <w:pPr>
        <w:pStyle w:val="Normal0"/>
        <w:pBdr>
          <w:top w:val="nil"/>
          <w:left w:val="nil"/>
          <w:bottom w:val="nil"/>
          <w:right w:val="nil"/>
          <w:between w:val="nil"/>
        </w:pBdr>
        <w:rPr>
          <w:b/>
          <w:bCs/>
          <w:sz w:val="20"/>
          <w:szCs w:val="20"/>
        </w:rPr>
      </w:pPr>
    </w:p>
    <w:p w14:paraId="643A4765" w14:textId="77777777" w:rsidR="002158AA" w:rsidRPr="00EB0065" w:rsidRDefault="002158AA" w:rsidP="00E407F0">
      <w:pPr>
        <w:pStyle w:val="Normal0"/>
        <w:pBdr>
          <w:top w:val="nil"/>
          <w:left w:val="nil"/>
          <w:bottom w:val="nil"/>
          <w:right w:val="nil"/>
          <w:between w:val="nil"/>
        </w:pBdr>
        <w:rPr>
          <w:b/>
          <w:bCs/>
          <w:sz w:val="20"/>
          <w:szCs w:val="20"/>
        </w:rPr>
      </w:pPr>
    </w:p>
    <w:p w14:paraId="3F81AFBA" w14:textId="6F19E546" w:rsidR="00CD0146" w:rsidRPr="00EB0065" w:rsidRDefault="00CD0146" w:rsidP="00E407F0">
      <w:pPr>
        <w:pStyle w:val="Normal0"/>
        <w:pBdr>
          <w:top w:val="nil"/>
          <w:left w:val="nil"/>
          <w:bottom w:val="nil"/>
          <w:right w:val="nil"/>
          <w:between w:val="nil"/>
        </w:pBdr>
        <w:rPr>
          <w:sz w:val="20"/>
          <w:szCs w:val="20"/>
        </w:rPr>
      </w:pPr>
      <w:r w:rsidRPr="00EB0065">
        <w:rPr>
          <w:sz w:val="20"/>
          <w:szCs w:val="20"/>
        </w:rPr>
        <w:t>Desechos orgánicos: en muchas fincas se acumulan los estiércoles en especial las ganaderas y esto se convierte en un problema ambiental grave. Por otra parte, los desechos de pastos que quedan en los comederos son llevados a fuentes de agua como lagunas de fincas ganaderas o se lavan los estiércoles producidos en el ordeño y estos llegan a las quebradas, lo cual ocasiona contaminación biológica en el agua. En otros sistemas productivos, el estiércol es acumulado en los corrales, lo que genera malos olores y proliferación de insectos como las moscas que son un foco de contaminación para la leche. Sin embargo, existen varias alternativas para mitigar el impacto ambiental causado por estiércoles como son los biodigestores, bioabonos o lixiviados.</w:t>
      </w:r>
    </w:p>
    <w:p w14:paraId="718A8E56" w14:textId="77777777" w:rsidR="00CD0146" w:rsidRPr="00EB0065" w:rsidRDefault="00CD0146" w:rsidP="00E407F0">
      <w:pPr>
        <w:pStyle w:val="Normal0"/>
        <w:pBdr>
          <w:top w:val="nil"/>
          <w:left w:val="nil"/>
          <w:bottom w:val="nil"/>
          <w:right w:val="nil"/>
          <w:between w:val="nil"/>
        </w:pBdr>
        <w:rPr>
          <w:b/>
          <w:bCs/>
          <w:sz w:val="20"/>
          <w:szCs w:val="20"/>
        </w:rPr>
      </w:pPr>
    </w:p>
    <w:p w14:paraId="78FFC726" w14:textId="2E97F372" w:rsidR="00CD0146" w:rsidRPr="00EB0065" w:rsidRDefault="00CD0146" w:rsidP="00EB0065">
      <w:pPr>
        <w:pStyle w:val="Normal0"/>
        <w:numPr>
          <w:ilvl w:val="0"/>
          <w:numId w:val="95"/>
        </w:numPr>
        <w:pBdr>
          <w:top w:val="nil"/>
          <w:left w:val="nil"/>
          <w:bottom w:val="nil"/>
          <w:right w:val="nil"/>
          <w:between w:val="nil"/>
        </w:pBdr>
        <w:rPr>
          <w:b/>
          <w:bCs/>
          <w:sz w:val="20"/>
          <w:szCs w:val="20"/>
        </w:rPr>
      </w:pPr>
      <w:r w:rsidRPr="00EB0065">
        <w:rPr>
          <w:b/>
          <w:bCs/>
          <w:sz w:val="20"/>
          <w:szCs w:val="20"/>
        </w:rPr>
        <w:t>Evaluación del grado de las acciones ejecutadas:</w:t>
      </w:r>
    </w:p>
    <w:p w14:paraId="0788021B" w14:textId="77777777" w:rsidR="00CD0146" w:rsidRPr="00EB0065" w:rsidRDefault="00CD0146" w:rsidP="00CD0146">
      <w:pPr>
        <w:pStyle w:val="Normal0"/>
        <w:pBdr>
          <w:top w:val="nil"/>
          <w:left w:val="nil"/>
          <w:bottom w:val="nil"/>
          <w:right w:val="nil"/>
          <w:between w:val="nil"/>
        </w:pBdr>
        <w:rPr>
          <w:sz w:val="20"/>
          <w:szCs w:val="20"/>
        </w:rPr>
      </w:pPr>
    </w:p>
    <w:p w14:paraId="07C57EAF" w14:textId="77777777" w:rsidR="00CD0146" w:rsidRPr="00EB0065" w:rsidRDefault="00CD0146" w:rsidP="00EB0065">
      <w:pPr>
        <w:pStyle w:val="Normal0"/>
        <w:pBdr>
          <w:top w:val="nil"/>
          <w:left w:val="nil"/>
          <w:bottom w:val="nil"/>
          <w:right w:val="nil"/>
          <w:between w:val="nil"/>
        </w:pBdr>
        <w:ind w:left="720"/>
        <w:rPr>
          <w:sz w:val="20"/>
          <w:szCs w:val="20"/>
        </w:rPr>
      </w:pPr>
      <w:r w:rsidRPr="00EB0065">
        <w:rPr>
          <w:sz w:val="20"/>
          <w:szCs w:val="20"/>
        </w:rPr>
        <w:t>En esta etapa final de la planificación, en ocasiones las metas se logran cumplir sin contratiempos, pero en otras las condiciones son adversas y hacen que los objetivos planeados en el proyecto no se logren según lo establecido. Es importante que cada año se realicen balances de desempeño de las mejoras implementadas en la finca ganadera.</w:t>
      </w:r>
    </w:p>
    <w:p w14:paraId="5609BE63" w14:textId="77777777" w:rsidR="00F523F3" w:rsidRPr="00EB0065" w:rsidRDefault="00F523F3" w:rsidP="00CD0146">
      <w:pPr>
        <w:pStyle w:val="Normal0"/>
        <w:pBdr>
          <w:top w:val="nil"/>
          <w:left w:val="nil"/>
          <w:bottom w:val="nil"/>
          <w:right w:val="nil"/>
          <w:between w:val="nil"/>
        </w:pBdr>
        <w:rPr>
          <w:sz w:val="20"/>
          <w:szCs w:val="20"/>
        </w:rPr>
      </w:pPr>
    </w:p>
    <w:p w14:paraId="11CA09E1" w14:textId="77777777" w:rsidR="00F523F3" w:rsidRPr="00EB0065" w:rsidRDefault="00F523F3" w:rsidP="00CD0146">
      <w:pPr>
        <w:pStyle w:val="Normal0"/>
        <w:pBdr>
          <w:top w:val="nil"/>
          <w:left w:val="nil"/>
          <w:bottom w:val="nil"/>
          <w:right w:val="nil"/>
          <w:between w:val="nil"/>
        </w:pBdr>
        <w:rPr>
          <w:sz w:val="20"/>
          <w:szCs w:val="20"/>
        </w:rPr>
      </w:pPr>
    </w:p>
    <w:p w14:paraId="3E99ADE1" w14:textId="77777777" w:rsidR="00CD0146" w:rsidRPr="00EB0065" w:rsidRDefault="00CD0146" w:rsidP="00CD0146">
      <w:pPr>
        <w:pStyle w:val="Normal0"/>
        <w:pBdr>
          <w:top w:val="nil"/>
          <w:left w:val="nil"/>
          <w:bottom w:val="nil"/>
          <w:right w:val="nil"/>
          <w:between w:val="nil"/>
        </w:pBdr>
        <w:rPr>
          <w:sz w:val="20"/>
          <w:szCs w:val="20"/>
        </w:rPr>
      </w:pPr>
    </w:p>
    <w:p w14:paraId="28B07452" w14:textId="77777777" w:rsidR="00CD0146" w:rsidRPr="00EB0065" w:rsidRDefault="00CD0146" w:rsidP="00EB0065">
      <w:pPr>
        <w:pStyle w:val="Normal0"/>
        <w:pBdr>
          <w:top w:val="nil"/>
          <w:left w:val="nil"/>
          <w:bottom w:val="nil"/>
          <w:right w:val="nil"/>
          <w:between w:val="nil"/>
        </w:pBdr>
        <w:ind w:left="720"/>
        <w:rPr>
          <w:sz w:val="20"/>
          <w:szCs w:val="20"/>
        </w:rPr>
      </w:pPr>
      <w:r w:rsidRPr="00EB0065">
        <w:rPr>
          <w:sz w:val="20"/>
          <w:szCs w:val="20"/>
        </w:rPr>
        <w:t>En la evaluación se deben resolver las siguientes preguntas:</w:t>
      </w:r>
    </w:p>
    <w:p w14:paraId="146B30A1" w14:textId="77777777" w:rsidR="00CD0146" w:rsidRPr="00EB0065" w:rsidRDefault="00CD0146" w:rsidP="00EB0065">
      <w:pPr>
        <w:pStyle w:val="Normal0"/>
        <w:pBdr>
          <w:top w:val="nil"/>
          <w:left w:val="nil"/>
          <w:bottom w:val="nil"/>
          <w:right w:val="nil"/>
          <w:between w:val="nil"/>
        </w:pBdr>
        <w:ind w:left="720"/>
        <w:rPr>
          <w:sz w:val="20"/>
          <w:szCs w:val="20"/>
        </w:rPr>
      </w:pPr>
    </w:p>
    <w:p w14:paraId="6F3544DC" w14:textId="77777777" w:rsidR="00CD0146" w:rsidRPr="00EB0065" w:rsidRDefault="00CD0146" w:rsidP="00EB0065">
      <w:pPr>
        <w:pStyle w:val="Normal0"/>
        <w:pBdr>
          <w:top w:val="nil"/>
          <w:left w:val="nil"/>
          <w:bottom w:val="nil"/>
          <w:right w:val="nil"/>
          <w:between w:val="nil"/>
        </w:pBdr>
        <w:ind w:left="720"/>
        <w:rPr>
          <w:sz w:val="20"/>
          <w:szCs w:val="20"/>
        </w:rPr>
      </w:pPr>
      <w:commentRangeStart w:id="4"/>
      <w:r w:rsidRPr="00EB0065">
        <w:rPr>
          <w:sz w:val="20"/>
          <w:szCs w:val="20"/>
        </w:rPr>
        <w:t>¿Las mejoras si funcionaron?</w:t>
      </w:r>
    </w:p>
    <w:p w14:paraId="699FAAD9" w14:textId="77777777" w:rsidR="00CD0146" w:rsidRPr="00EB0065" w:rsidRDefault="00CD0146" w:rsidP="00EB0065">
      <w:pPr>
        <w:pStyle w:val="Normal0"/>
        <w:pBdr>
          <w:top w:val="nil"/>
          <w:left w:val="nil"/>
          <w:bottom w:val="nil"/>
          <w:right w:val="nil"/>
          <w:between w:val="nil"/>
        </w:pBdr>
        <w:ind w:left="720"/>
        <w:rPr>
          <w:sz w:val="20"/>
          <w:szCs w:val="20"/>
        </w:rPr>
      </w:pPr>
      <w:r w:rsidRPr="00EB0065">
        <w:rPr>
          <w:sz w:val="20"/>
          <w:szCs w:val="20"/>
        </w:rPr>
        <w:t>¿La finca ganadera sí está generando ingresos económicos con las mejoras realizadas?</w:t>
      </w:r>
    </w:p>
    <w:p w14:paraId="2D6A3BA6" w14:textId="77777777" w:rsidR="00CD0146" w:rsidRPr="00EB0065" w:rsidRDefault="00CD0146" w:rsidP="00EB0065">
      <w:pPr>
        <w:pStyle w:val="Normal0"/>
        <w:pBdr>
          <w:top w:val="nil"/>
          <w:left w:val="nil"/>
          <w:bottom w:val="nil"/>
          <w:right w:val="nil"/>
          <w:between w:val="nil"/>
        </w:pBdr>
        <w:ind w:left="720"/>
        <w:rPr>
          <w:sz w:val="20"/>
          <w:szCs w:val="20"/>
        </w:rPr>
      </w:pPr>
      <w:r w:rsidRPr="00EB0065">
        <w:rPr>
          <w:sz w:val="20"/>
          <w:szCs w:val="20"/>
        </w:rPr>
        <w:t>¿La finca sí se valorizó con las mejoras?</w:t>
      </w:r>
    </w:p>
    <w:p w14:paraId="2DBA1D75" w14:textId="5F7F0999" w:rsidR="00CD0146" w:rsidRPr="00EB0065" w:rsidRDefault="00CD0146" w:rsidP="00EB0065">
      <w:pPr>
        <w:pStyle w:val="Normal0"/>
        <w:pBdr>
          <w:top w:val="nil"/>
          <w:left w:val="nil"/>
          <w:bottom w:val="nil"/>
          <w:right w:val="nil"/>
          <w:between w:val="nil"/>
        </w:pBdr>
        <w:ind w:left="720"/>
        <w:rPr>
          <w:sz w:val="20"/>
          <w:szCs w:val="20"/>
        </w:rPr>
      </w:pPr>
      <w:r w:rsidRPr="00EB0065">
        <w:rPr>
          <w:sz w:val="20"/>
          <w:szCs w:val="20"/>
        </w:rPr>
        <w:t>¿Se está conservando el medio ambiente?</w:t>
      </w:r>
      <w:commentRangeEnd w:id="4"/>
      <w:r w:rsidR="00EF6F6E" w:rsidRPr="00EB0065">
        <w:rPr>
          <w:rStyle w:val="Refdecomentario"/>
          <w:sz w:val="20"/>
          <w:szCs w:val="20"/>
        </w:rPr>
        <w:commentReference w:id="4"/>
      </w:r>
    </w:p>
    <w:p w14:paraId="4D7E96F7" w14:textId="77777777" w:rsidR="002158AA" w:rsidRPr="00EB0065" w:rsidRDefault="002158AA" w:rsidP="00E407F0">
      <w:pPr>
        <w:pStyle w:val="Normal0"/>
        <w:pBdr>
          <w:top w:val="nil"/>
          <w:left w:val="nil"/>
          <w:bottom w:val="nil"/>
          <w:right w:val="nil"/>
          <w:between w:val="nil"/>
        </w:pBdr>
        <w:rPr>
          <w:b/>
          <w:bCs/>
          <w:sz w:val="20"/>
          <w:szCs w:val="20"/>
        </w:rPr>
      </w:pPr>
    </w:p>
    <w:p w14:paraId="1AA59C69" w14:textId="77777777" w:rsidR="002158AA" w:rsidRPr="00EB0065" w:rsidRDefault="002158AA" w:rsidP="00E407F0">
      <w:pPr>
        <w:pStyle w:val="Normal0"/>
        <w:pBdr>
          <w:top w:val="nil"/>
          <w:left w:val="nil"/>
          <w:bottom w:val="nil"/>
          <w:right w:val="nil"/>
          <w:between w:val="nil"/>
        </w:pBdr>
        <w:rPr>
          <w:b/>
          <w:bCs/>
          <w:sz w:val="20"/>
          <w:szCs w:val="20"/>
        </w:rPr>
      </w:pPr>
    </w:p>
    <w:p w14:paraId="0E3A2099" w14:textId="77777777" w:rsidR="00CD0146" w:rsidRPr="00EB0065" w:rsidRDefault="00CD0146" w:rsidP="00E407F0">
      <w:pPr>
        <w:pStyle w:val="Normal0"/>
        <w:pBdr>
          <w:top w:val="nil"/>
          <w:left w:val="nil"/>
          <w:bottom w:val="nil"/>
          <w:right w:val="nil"/>
          <w:between w:val="nil"/>
        </w:pBdr>
        <w:rPr>
          <w:b/>
          <w:bCs/>
          <w:sz w:val="20"/>
          <w:szCs w:val="20"/>
        </w:rPr>
      </w:pPr>
    </w:p>
    <w:p w14:paraId="4AEFDA17" w14:textId="7A3FC9E3" w:rsidR="00A40619" w:rsidRPr="00EB0065" w:rsidRDefault="00A40619" w:rsidP="00E407F0">
      <w:pPr>
        <w:pStyle w:val="Normal0"/>
        <w:pBdr>
          <w:top w:val="nil"/>
          <w:left w:val="nil"/>
          <w:bottom w:val="nil"/>
          <w:right w:val="nil"/>
          <w:between w:val="nil"/>
        </w:pBdr>
        <w:ind w:left="360"/>
        <w:jc w:val="both"/>
        <w:rPr>
          <w:b/>
          <w:sz w:val="20"/>
          <w:szCs w:val="20"/>
        </w:rPr>
      </w:pPr>
      <w:r w:rsidRPr="00EB0065">
        <w:rPr>
          <w:b/>
          <w:sz w:val="20"/>
          <w:szCs w:val="20"/>
        </w:rPr>
        <w:t xml:space="preserve">2. </w:t>
      </w:r>
      <w:r w:rsidR="00CD0146" w:rsidRPr="00EB0065">
        <w:rPr>
          <w:b/>
          <w:sz w:val="20"/>
          <w:szCs w:val="20"/>
        </w:rPr>
        <w:t>Manejo de información de la finca ganadera</w:t>
      </w:r>
    </w:p>
    <w:p w14:paraId="4265B453" w14:textId="6E8E8B74" w:rsidR="00A40619" w:rsidRPr="00EB0065" w:rsidRDefault="00A40619" w:rsidP="00E407F0">
      <w:pPr>
        <w:pStyle w:val="Normal0"/>
        <w:pBdr>
          <w:top w:val="nil"/>
          <w:left w:val="nil"/>
          <w:bottom w:val="nil"/>
          <w:right w:val="nil"/>
          <w:between w:val="nil"/>
        </w:pBdr>
        <w:jc w:val="both"/>
        <w:rPr>
          <w:bCs/>
          <w:sz w:val="20"/>
          <w:szCs w:val="20"/>
        </w:rPr>
      </w:pPr>
    </w:p>
    <w:p w14:paraId="2819AFEF" w14:textId="77777777" w:rsidR="000701A9" w:rsidRPr="00EB0065" w:rsidRDefault="000701A9" w:rsidP="00E407F0">
      <w:pPr>
        <w:rPr>
          <w:sz w:val="20"/>
          <w:szCs w:val="20"/>
        </w:rPr>
      </w:pPr>
    </w:p>
    <w:p w14:paraId="002690A4" w14:textId="4781705E" w:rsidR="000701A9" w:rsidRPr="00EB0065" w:rsidRDefault="00CD0146" w:rsidP="00E407F0">
      <w:pPr>
        <w:rPr>
          <w:sz w:val="20"/>
          <w:szCs w:val="20"/>
          <w:lang w:val="es-ES"/>
        </w:rPr>
      </w:pPr>
      <w:r w:rsidRPr="00EB0065">
        <w:rPr>
          <w:sz w:val="20"/>
          <w:szCs w:val="20"/>
        </w:rPr>
        <w:t>Las fincas ganaderas deben contar con un buen sistema de información, el cual debe registrar todos los acontecimientos que ocurren en el sistema de producción. La información que se genera en todas las unidades productivas se debe registrar en formatos para así generar una base de datos. Para catalogar la información de la finca ganadera se deben tener en cuenta los siguientes aspectos claves:</w:t>
      </w:r>
    </w:p>
    <w:p w14:paraId="2F74A3B4" w14:textId="77777777" w:rsidR="000701A9" w:rsidRPr="00EB0065" w:rsidRDefault="000701A9" w:rsidP="00E407F0">
      <w:pPr>
        <w:rPr>
          <w:sz w:val="20"/>
          <w:szCs w:val="20"/>
        </w:rPr>
      </w:pPr>
    </w:p>
    <w:p w14:paraId="0BDC6CEB" w14:textId="77777777" w:rsidR="00EC03E2" w:rsidRPr="00EB0065" w:rsidRDefault="00EC03E2" w:rsidP="00E407F0">
      <w:pPr>
        <w:pStyle w:val="Normal0"/>
        <w:pBdr>
          <w:top w:val="nil"/>
          <w:left w:val="nil"/>
          <w:bottom w:val="nil"/>
          <w:right w:val="nil"/>
          <w:between w:val="nil"/>
        </w:pBdr>
        <w:rPr>
          <w:sz w:val="20"/>
          <w:szCs w:val="20"/>
        </w:rPr>
      </w:pPr>
    </w:p>
    <w:p w14:paraId="366C1808" w14:textId="77777777" w:rsidR="00EC03E2" w:rsidRPr="00EB0065" w:rsidRDefault="00EC03E2" w:rsidP="00E407F0">
      <w:pPr>
        <w:pStyle w:val="Normal0"/>
        <w:pBdr>
          <w:top w:val="nil"/>
          <w:left w:val="nil"/>
          <w:bottom w:val="nil"/>
          <w:right w:val="nil"/>
          <w:between w:val="nil"/>
        </w:pBdr>
        <w:jc w:val="center"/>
        <w:rPr>
          <w:sz w:val="20"/>
          <w:szCs w:val="20"/>
        </w:rPr>
      </w:pPr>
      <w:r w:rsidRPr="00EB0065">
        <w:rPr>
          <w:noProof/>
          <w:sz w:val="20"/>
          <w:szCs w:val="20"/>
          <w:lang w:val="en-US" w:eastAsia="en-US"/>
        </w:rPr>
        <mc:AlternateContent>
          <mc:Choice Requires="wps">
            <w:drawing>
              <wp:inline distT="0" distB="0" distL="0" distR="0" wp14:anchorId="7A987F9F" wp14:editId="4764F2C5">
                <wp:extent cx="5412105" cy="732155"/>
                <wp:effectExtent l="0" t="0" r="17145" b="10795"/>
                <wp:docPr id="1999640298" name="Rectángulo 1999640298"/>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6A511F35" w14:textId="4C80B1E1" w:rsidR="00CD0146" w:rsidRPr="00475AB0" w:rsidRDefault="00EC03E2" w:rsidP="00CD0146">
                            <w:pPr>
                              <w:spacing w:line="275" w:lineRule="auto"/>
                              <w:jc w:val="center"/>
                              <w:textDirection w:val="btLr"/>
                              <w:rPr>
                                <w:b/>
                                <w:color w:val="FFFFFF" w:themeColor="background1"/>
                              </w:rPr>
                            </w:pPr>
                            <w:r w:rsidRPr="00B72025">
                              <w:rPr>
                                <w:b/>
                                <w:color w:val="FFFFFF"/>
                              </w:rPr>
                              <w:t>DI</w:t>
                            </w:r>
                            <w:r>
                              <w:rPr>
                                <w:b/>
                                <w:color w:val="FFFFFF"/>
                              </w:rPr>
                              <w:t>_</w:t>
                            </w:r>
                            <w:r w:rsidR="00CD0146">
                              <w:rPr>
                                <w:b/>
                                <w:color w:val="FFFFFF"/>
                              </w:rPr>
                              <w:t>Manejo de información</w:t>
                            </w:r>
                            <w:r>
                              <w:rPr>
                                <w:b/>
                                <w:color w:val="FFFFFF"/>
                              </w:rPr>
                              <w:t>_</w:t>
                            </w:r>
                            <w:r w:rsidRPr="00E06B06">
                              <w:t xml:space="preserve"> </w:t>
                            </w:r>
                            <w:r w:rsidR="00B7788D">
                              <w:rPr>
                                <w:b/>
                                <w:color w:val="FFFFFF"/>
                              </w:rPr>
                              <w:t>tarjetas</w:t>
                            </w:r>
                            <w:r w:rsidRPr="00524EC6">
                              <w:rPr>
                                <w:b/>
                                <w:color w:val="FFFFFF"/>
                              </w:rPr>
                              <w:t>_CF01</w:t>
                            </w:r>
                            <w:r>
                              <w:rPr>
                                <w:b/>
                                <w:color w:val="FFFFFF"/>
                              </w:rPr>
                              <w:t>_</w:t>
                            </w:r>
                            <w:r w:rsidR="00CD0146">
                              <w:rPr>
                                <w:b/>
                                <w:color w:val="FFFFFF" w:themeColor="background1"/>
                              </w:rPr>
                              <w:t>72312126</w:t>
                            </w:r>
                          </w:p>
                          <w:p w14:paraId="2088C615" w14:textId="452721A6" w:rsidR="00EC03E2" w:rsidRPr="00B72025" w:rsidRDefault="00EC03E2" w:rsidP="00EC03E2">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7A987F9F" id="Rectángulo 1999640298" o:spid="_x0000_s1030"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" fillcolor="#39a900" strokecolor="#42719b" strokeweight="1pt">
                <v:stroke startarrowwidth="narrow" startarrowlength="short" endarrowwidth="narrow" endarrowlength="short" miterlimit="5243f"/>
                <v:textbox inset="2.53958mm,1.2694mm,2.53958mm,1.2694mm">
                  <w:txbxContent>
                    <w:p w14:paraId="6A511F35" w14:textId="4C80B1E1" w:rsidR="00CD0146" w:rsidRPr="00475AB0" w:rsidRDefault="00EC03E2" w:rsidP="00CD0146">
                      <w:pPr>
                        <w:spacing w:line="275" w:lineRule="auto"/>
                        <w:jc w:val="center"/>
                        <w:textDirection w:val="btLr"/>
                        <w:rPr>
                          <w:b/>
                          <w:color w:val="FFFFFF" w:themeColor="background1"/>
                        </w:rPr>
                      </w:pPr>
                      <w:r w:rsidRPr="00B72025">
                        <w:rPr>
                          <w:b/>
                          <w:color w:val="FFFFFF"/>
                        </w:rPr>
                        <w:t>DI</w:t>
                      </w:r>
                      <w:r>
                        <w:rPr>
                          <w:b/>
                          <w:color w:val="FFFFFF"/>
                        </w:rPr>
                        <w:t>_</w:t>
                      </w:r>
                      <w:r w:rsidR="00CD0146">
                        <w:rPr>
                          <w:b/>
                          <w:color w:val="FFFFFF"/>
                        </w:rPr>
                        <w:t>Manejo de información</w:t>
                      </w:r>
                      <w:r>
                        <w:rPr>
                          <w:b/>
                          <w:color w:val="FFFFFF"/>
                        </w:rPr>
                        <w:t>_</w:t>
                      </w:r>
                      <w:r w:rsidRPr="00E06B06">
                        <w:t xml:space="preserve"> </w:t>
                      </w:r>
                      <w:r w:rsidR="00B7788D">
                        <w:rPr>
                          <w:b/>
                          <w:color w:val="FFFFFF"/>
                        </w:rPr>
                        <w:t>tarjetas</w:t>
                      </w:r>
                      <w:r w:rsidRPr="00524EC6">
                        <w:rPr>
                          <w:b/>
                          <w:color w:val="FFFFFF"/>
                        </w:rPr>
                        <w:t>_CF01</w:t>
                      </w:r>
                      <w:r>
                        <w:rPr>
                          <w:b/>
                          <w:color w:val="FFFFFF"/>
                        </w:rPr>
                        <w:t>_</w:t>
                      </w:r>
                      <w:r w:rsidR="00CD0146">
                        <w:rPr>
                          <w:b/>
                          <w:color w:val="FFFFFF" w:themeColor="background1"/>
                        </w:rPr>
                        <w:t>72312126</w:t>
                      </w:r>
                    </w:p>
                    <w:p w14:paraId="2088C615" w14:textId="452721A6" w:rsidR="00EC03E2" w:rsidRPr="00B72025" w:rsidRDefault="00EC03E2" w:rsidP="00EC03E2">
                      <w:pPr>
                        <w:spacing w:line="275" w:lineRule="auto"/>
                        <w:jc w:val="center"/>
                        <w:textDirection w:val="btLr"/>
                        <w:rPr>
                          <w:b/>
                        </w:rPr>
                      </w:pPr>
                    </w:p>
                  </w:txbxContent>
                </v:textbox>
                <w10:anchorlock/>
              </v:rect>
            </w:pict>
          </mc:Fallback>
        </mc:AlternateContent>
      </w:r>
    </w:p>
    <w:p w14:paraId="6BE2CCC3" w14:textId="77777777" w:rsidR="00EC03E2" w:rsidRPr="00EB0065" w:rsidRDefault="00EC03E2" w:rsidP="00E407F0">
      <w:pPr>
        <w:pStyle w:val="Normal0"/>
        <w:pBdr>
          <w:top w:val="nil"/>
          <w:left w:val="nil"/>
          <w:bottom w:val="nil"/>
          <w:right w:val="nil"/>
          <w:between w:val="nil"/>
        </w:pBdr>
        <w:jc w:val="both"/>
        <w:rPr>
          <w:sz w:val="20"/>
          <w:szCs w:val="20"/>
        </w:rPr>
      </w:pPr>
    </w:p>
    <w:p w14:paraId="76D63738" w14:textId="77777777" w:rsidR="00EC03E2" w:rsidRPr="00EB0065" w:rsidRDefault="00EC03E2" w:rsidP="00E407F0">
      <w:pPr>
        <w:pStyle w:val="Normal0"/>
        <w:pBdr>
          <w:top w:val="nil"/>
          <w:left w:val="nil"/>
          <w:bottom w:val="nil"/>
          <w:right w:val="nil"/>
          <w:between w:val="nil"/>
        </w:pBdr>
        <w:jc w:val="both"/>
        <w:rPr>
          <w:sz w:val="20"/>
          <w:szCs w:val="20"/>
        </w:rPr>
      </w:pPr>
    </w:p>
    <w:p w14:paraId="66D0BE1C" w14:textId="77777777" w:rsidR="000701A9" w:rsidRPr="00EB0065" w:rsidRDefault="000701A9" w:rsidP="00E407F0">
      <w:pPr>
        <w:rPr>
          <w:sz w:val="20"/>
          <w:szCs w:val="20"/>
        </w:rPr>
      </w:pPr>
    </w:p>
    <w:p w14:paraId="34488064" w14:textId="77777777" w:rsidR="00CD0146" w:rsidRPr="00EB0065" w:rsidRDefault="00CD0146" w:rsidP="00CD0146">
      <w:pPr>
        <w:rPr>
          <w:sz w:val="20"/>
          <w:szCs w:val="20"/>
        </w:rPr>
      </w:pPr>
      <w:r w:rsidRPr="00EB0065">
        <w:rPr>
          <w:sz w:val="20"/>
          <w:szCs w:val="20"/>
        </w:rPr>
        <w:t>Los registros más usados en la finca ganadera incluyen los siguientes formatos básicos:</w:t>
      </w:r>
    </w:p>
    <w:p w14:paraId="5C724562" w14:textId="77777777" w:rsidR="00CD0146" w:rsidRPr="00EB0065" w:rsidRDefault="00CD0146" w:rsidP="00CD0146">
      <w:pPr>
        <w:rPr>
          <w:sz w:val="20"/>
          <w:szCs w:val="20"/>
        </w:rPr>
      </w:pPr>
    </w:p>
    <w:p w14:paraId="26DC9E44" w14:textId="6A3AF16D" w:rsidR="00CD0146" w:rsidRPr="00EB0065" w:rsidRDefault="00CD0146" w:rsidP="00CD0146">
      <w:pPr>
        <w:pStyle w:val="Prrafodelista"/>
        <w:numPr>
          <w:ilvl w:val="0"/>
          <w:numId w:val="100"/>
        </w:numPr>
        <w:rPr>
          <w:sz w:val="20"/>
          <w:szCs w:val="20"/>
        </w:rPr>
      </w:pPr>
      <w:r w:rsidRPr="00EB0065">
        <w:rPr>
          <w:sz w:val="20"/>
          <w:szCs w:val="20"/>
        </w:rPr>
        <w:t>Control productivo de hembras.</w:t>
      </w:r>
    </w:p>
    <w:p w14:paraId="78B04C20" w14:textId="10D21982" w:rsidR="00CD0146" w:rsidRPr="00EB0065" w:rsidRDefault="00CD0146" w:rsidP="00CD0146">
      <w:pPr>
        <w:pStyle w:val="Prrafodelista"/>
        <w:numPr>
          <w:ilvl w:val="0"/>
          <w:numId w:val="100"/>
        </w:numPr>
        <w:rPr>
          <w:sz w:val="20"/>
          <w:szCs w:val="20"/>
        </w:rPr>
      </w:pPr>
      <w:r w:rsidRPr="00EB0065">
        <w:rPr>
          <w:sz w:val="20"/>
          <w:szCs w:val="20"/>
        </w:rPr>
        <w:t>Control de peso.</w:t>
      </w:r>
    </w:p>
    <w:p w14:paraId="1E655506" w14:textId="6788EC84" w:rsidR="00CD0146" w:rsidRPr="00EB0065" w:rsidRDefault="00CD0146" w:rsidP="00CD0146">
      <w:pPr>
        <w:pStyle w:val="Prrafodelista"/>
        <w:numPr>
          <w:ilvl w:val="0"/>
          <w:numId w:val="100"/>
        </w:numPr>
        <w:rPr>
          <w:sz w:val="20"/>
          <w:szCs w:val="20"/>
        </w:rPr>
      </w:pPr>
      <w:r w:rsidRPr="00EB0065">
        <w:rPr>
          <w:sz w:val="20"/>
          <w:szCs w:val="20"/>
        </w:rPr>
        <w:t>Registro de producción de leche.</w:t>
      </w:r>
    </w:p>
    <w:p w14:paraId="307B8226" w14:textId="456B825A" w:rsidR="00CD0146" w:rsidRPr="00EB0065" w:rsidRDefault="00CD0146" w:rsidP="00CD0146">
      <w:pPr>
        <w:pStyle w:val="Prrafodelista"/>
        <w:numPr>
          <w:ilvl w:val="0"/>
          <w:numId w:val="100"/>
        </w:numPr>
        <w:rPr>
          <w:sz w:val="20"/>
          <w:szCs w:val="20"/>
        </w:rPr>
      </w:pPr>
      <w:r w:rsidRPr="00EB0065">
        <w:rPr>
          <w:sz w:val="20"/>
          <w:szCs w:val="20"/>
        </w:rPr>
        <w:t>Control sanitario.</w:t>
      </w:r>
    </w:p>
    <w:p w14:paraId="0D3CC3C6" w14:textId="1816BC18" w:rsidR="00CD0146" w:rsidRPr="00EB0065" w:rsidRDefault="00CD0146" w:rsidP="00CD0146">
      <w:pPr>
        <w:pStyle w:val="Prrafodelista"/>
        <w:numPr>
          <w:ilvl w:val="0"/>
          <w:numId w:val="100"/>
        </w:numPr>
        <w:rPr>
          <w:sz w:val="20"/>
          <w:szCs w:val="20"/>
        </w:rPr>
      </w:pPr>
      <w:r w:rsidRPr="00EB0065">
        <w:rPr>
          <w:sz w:val="20"/>
          <w:szCs w:val="20"/>
        </w:rPr>
        <w:t>Control de manejo de potreros.</w:t>
      </w:r>
    </w:p>
    <w:p w14:paraId="6F2F3FD8" w14:textId="617AC1E2" w:rsidR="00CD0146" w:rsidRPr="00EB0065" w:rsidRDefault="00CD0146" w:rsidP="00CD0146">
      <w:pPr>
        <w:pStyle w:val="Prrafodelista"/>
        <w:numPr>
          <w:ilvl w:val="0"/>
          <w:numId w:val="100"/>
        </w:numPr>
        <w:rPr>
          <w:sz w:val="20"/>
          <w:szCs w:val="20"/>
        </w:rPr>
      </w:pPr>
      <w:r w:rsidRPr="00EB0065">
        <w:rPr>
          <w:sz w:val="20"/>
          <w:szCs w:val="20"/>
        </w:rPr>
        <w:t>Control de suplementación.</w:t>
      </w:r>
    </w:p>
    <w:p w14:paraId="02B13529" w14:textId="5A6CCB52" w:rsidR="00CD0146" w:rsidRPr="00EB0065" w:rsidRDefault="00CD0146" w:rsidP="00CD0146">
      <w:pPr>
        <w:pStyle w:val="Prrafodelista"/>
        <w:numPr>
          <w:ilvl w:val="0"/>
          <w:numId w:val="100"/>
        </w:numPr>
        <w:rPr>
          <w:sz w:val="20"/>
          <w:szCs w:val="20"/>
        </w:rPr>
      </w:pPr>
      <w:r w:rsidRPr="00EB0065">
        <w:rPr>
          <w:sz w:val="20"/>
          <w:szCs w:val="20"/>
        </w:rPr>
        <w:t>Registro individual y hembras.</w:t>
      </w:r>
    </w:p>
    <w:p w14:paraId="63512AC0" w14:textId="7AD0E6E6" w:rsidR="00CD0146" w:rsidRPr="00EB0065" w:rsidRDefault="00CD0146" w:rsidP="00CD0146">
      <w:pPr>
        <w:pStyle w:val="Prrafodelista"/>
        <w:numPr>
          <w:ilvl w:val="0"/>
          <w:numId w:val="100"/>
        </w:numPr>
        <w:rPr>
          <w:sz w:val="20"/>
          <w:szCs w:val="20"/>
        </w:rPr>
      </w:pPr>
      <w:r w:rsidRPr="00EB0065">
        <w:rPr>
          <w:sz w:val="20"/>
          <w:szCs w:val="20"/>
        </w:rPr>
        <w:t>Inventario de maquinaria y equipos.</w:t>
      </w:r>
    </w:p>
    <w:p w14:paraId="3BE2052F" w14:textId="72194B99" w:rsidR="00CD0146" w:rsidRPr="00EB0065" w:rsidRDefault="00CD0146" w:rsidP="00CD0146">
      <w:pPr>
        <w:pStyle w:val="Prrafodelista"/>
        <w:numPr>
          <w:ilvl w:val="0"/>
          <w:numId w:val="100"/>
        </w:numPr>
        <w:rPr>
          <w:sz w:val="20"/>
          <w:szCs w:val="20"/>
        </w:rPr>
      </w:pPr>
      <w:r w:rsidRPr="00EB0065">
        <w:rPr>
          <w:sz w:val="20"/>
          <w:szCs w:val="20"/>
        </w:rPr>
        <w:t>Registro de lluvias.</w:t>
      </w:r>
    </w:p>
    <w:p w14:paraId="5ED900E6" w14:textId="0B286FF6" w:rsidR="000701A9" w:rsidRPr="00EB0065" w:rsidRDefault="00CD0146" w:rsidP="00CD0146">
      <w:pPr>
        <w:pStyle w:val="Prrafodelista"/>
        <w:numPr>
          <w:ilvl w:val="0"/>
          <w:numId w:val="100"/>
        </w:numPr>
        <w:rPr>
          <w:sz w:val="20"/>
          <w:szCs w:val="20"/>
        </w:rPr>
      </w:pPr>
      <w:r w:rsidRPr="00EB0065">
        <w:rPr>
          <w:sz w:val="20"/>
          <w:szCs w:val="20"/>
        </w:rPr>
        <w:t>Comprobantes contables.</w:t>
      </w:r>
    </w:p>
    <w:p w14:paraId="660A3DAF" w14:textId="77777777" w:rsidR="00CD0146" w:rsidRPr="00EB0065" w:rsidRDefault="00CD0146" w:rsidP="00CD0146">
      <w:pPr>
        <w:pStyle w:val="Prrafodelista"/>
        <w:rPr>
          <w:sz w:val="20"/>
          <w:szCs w:val="20"/>
        </w:rPr>
      </w:pPr>
    </w:p>
    <w:p w14:paraId="7BD16343" w14:textId="77777777" w:rsidR="00CD0146" w:rsidRPr="00EB0065" w:rsidRDefault="00CD0146" w:rsidP="00E407F0">
      <w:pPr>
        <w:pStyle w:val="Normal0"/>
        <w:pBdr>
          <w:top w:val="nil"/>
          <w:left w:val="nil"/>
          <w:bottom w:val="nil"/>
          <w:right w:val="nil"/>
          <w:between w:val="nil"/>
        </w:pBdr>
        <w:jc w:val="both"/>
        <w:rPr>
          <w:sz w:val="20"/>
          <w:szCs w:val="20"/>
        </w:rPr>
      </w:pPr>
    </w:p>
    <w:p w14:paraId="3BF956C4" w14:textId="6EDB67E3" w:rsidR="00072EFF" w:rsidRPr="00EB0065" w:rsidRDefault="006B26D9" w:rsidP="00E407F0">
      <w:pPr>
        <w:pStyle w:val="Normal0"/>
        <w:numPr>
          <w:ilvl w:val="0"/>
          <w:numId w:val="27"/>
        </w:numPr>
        <w:pBdr>
          <w:top w:val="nil"/>
          <w:left w:val="nil"/>
          <w:bottom w:val="nil"/>
          <w:right w:val="nil"/>
          <w:between w:val="nil"/>
        </w:pBdr>
        <w:jc w:val="both"/>
        <w:rPr>
          <w:b/>
          <w:sz w:val="20"/>
          <w:szCs w:val="20"/>
        </w:rPr>
      </w:pPr>
      <w:r w:rsidRPr="00EB0065">
        <w:rPr>
          <w:b/>
          <w:sz w:val="20"/>
          <w:szCs w:val="20"/>
        </w:rPr>
        <w:t>Alimentos en la nutrición de los bovinos.</w:t>
      </w:r>
    </w:p>
    <w:p w14:paraId="78078853" w14:textId="77777777" w:rsidR="00E6555A" w:rsidRPr="00EB0065" w:rsidRDefault="00E6555A" w:rsidP="006B26D9">
      <w:pPr>
        <w:pStyle w:val="Normal0"/>
        <w:pBdr>
          <w:top w:val="nil"/>
          <w:left w:val="nil"/>
          <w:bottom w:val="nil"/>
          <w:right w:val="nil"/>
          <w:between w:val="nil"/>
        </w:pBdr>
        <w:rPr>
          <w:sz w:val="20"/>
          <w:szCs w:val="20"/>
          <w:lang w:val="es-ES"/>
        </w:rPr>
      </w:pPr>
    </w:p>
    <w:p w14:paraId="78ED733F" w14:textId="77777777" w:rsidR="006B26D9" w:rsidRPr="00EB0065" w:rsidRDefault="006B26D9" w:rsidP="006B26D9">
      <w:pPr>
        <w:pStyle w:val="Normal0"/>
        <w:pBdr>
          <w:top w:val="nil"/>
          <w:left w:val="nil"/>
          <w:bottom w:val="nil"/>
          <w:right w:val="nil"/>
          <w:between w:val="nil"/>
        </w:pBdr>
        <w:rPr>
          <w:sz w:val="20"/>
          <w:szCs w:val="20"/>
          <w:lang w:val="es-ES"/>
        </w:rPr>
      </w:pPr>
      <w:r w:rsidRPr="00EB0065">
        <w:rPr>
          <w:sz w:val="20"/>
          <w:szCs w:val="20"/>
          <w:lang w:val="es-ES"/>
        </w:rPr>
        <w:t>Los bovinos son muy versátiles en cuanto a la alimentación, esto quiere decir que se les puede suministrar una variedad de alimentos. El más conocido es el pasto, pero este no aporta todos los nutrientes que el animal necesita por lo que se hace importante que el productor ganadero conozca las diferentes alternativas nutricionales como son:</w:t>
      </w:r>
    </w:p>
    <w:p w14:paraId="486B2C7A" w14:textId="77777777" w:rsidR="006B26D9" w:rsidRPr="00EB0065" w:rsidRDefault="006B26D9" w:rsidP="006B26D9">
      <w:pPr>
        <w:pStyle w:val="Normal0"/>
        <w:pBdr>
          <w:top w:val="nil"/>
          <w:left w:val="nil"/>
          <w:bottom w:val="nil"/>
          <w:right w:val="nil"/>
          <w:between w:val="nil"/>
        </w:pBdr>
        <w:rPr>
          <w:sz w:val="20"/>
          <w:szCs w:val="20"/>
          <w:lang w:val="es-ES"/>
        </w:rPr>
      </w:pPr>
    </w:p>
    <w:p w14:paraId="52961012" w14:textId="77777777" w:rsidR="006B26D9" w:rsidRPr="00EB0065" w:rsidRDefault="006B26D9" w:rsidP="00EB0065">
      <w:pPr>
        <w:pStyle w:val="Normal0"/>
        <w:pBdr>
          <w:top w:val="nil"/>
          <w:left w:val="nil"/>
          <w:bottom w:val="nil"/>
          <w:right w:val="nil"/>
          <w:between w:val="nil"/>
        </w:pBdr>
        <w:ind w:left="720"/>
        <w:rPr>
          <w:sz w:val="20"/>
          <w:szCs w:val="20"/>
          <w:lang w:val="es-ES"/>
        </w:rPr>
      </w:pPr>
      <w:r w:rsidRPr="00EB0065">
        <w:rPr>
          <w:sz w:val="20"/>
          <w:szCs w:val="20"/>
          <w:lang w:val="es-ES"/>
        </w:rPr>
        <w:t>•</w:t>
      </w:r>
      <w:r w:rsidRPr="00EB0065">
        <w:rPr>
          <w:sz w:val="20"/>
          <w:szCs w:val="20"/>
          <w:lang w:val="es-ES"/>
        </w:rPr>
        <w:tab/>
        <w:t>Forrajes.</w:t>
      </w:r>
    </w:p>
    <w:p w14:paraId="61F374E1" w14:textId="77777777" w:rsidR="006B26D9" w:rsidRPr="00EB0065" w:rsidRDefault="006B26D9" w:rsidP="00EB0065">
      <w:pPr>
        <w:pStyle w:val="Normal0"/>
        <w:pBdr>
          <w:top w:val="nil"/>
          <w:left w:val="nil"/>
          <w:bottom w:val="nil"/>
          <w:right w:val="nil"/>
          <w:between w:val="nil"/>
        </w:pBdr>
        <w:ind w:left="720"/>
        <w:rPr>
          <w:sz w:val="20"/>
          <w:szCs w:val="20"/>
          <w:lang w:val="es-ES"/>
        </w:rPr>
      </w:pPr>
      <w:r w:rsidRPr="00EB0065">
        <w:rPr>
          <w:sz w:val="20"/>
          <w:szCs w:val="20"/>
          <w:lang w:val="es-ES"/>
        </w:rPr>
        <w:t>•</w:t>
      </w:r>
      <w:r w:rsidRPr="00EB0065">
        <w:rPr>
          <w:sz w:val="20"/>
          <w:szCs w:val="20"/>
          <w:lang w:val="es-ES"/>
        </w:rPr>
        <w:tab/>
        <w:t>Subproductos de la agroindustria.</w:t>
      </w:r>
    </w:p>
    <w:p w14:paraId="53D7BC9F" w14:textId="77777777" w:rsidR="006B26D9" w:rsidRPr="00EB0065" w:rsidRDefault="006B26D9" w:rsidP="00EB0065">
      <w:pPr>
        <w:pStyle w:val="Normal0"/>
        <w:pBdr>
          <w:top w:val="nil"/>
          <w:left w:val="nil"/>
          <w:bottom w:val="nil"/>
          <w:right w:val="nil"/>
          <w:between w:val="nil"/>
        </w:pBdr>
        <w:ind w:left="720"/>
        <w:rPr>
          <w:sz w:val="20"/>
          <w:szCs w:val="20"/>
          <w:lang w:val="es-ES"/>
        </w:rPr>
      </w:pPr>
      <w:r w:rsidRPr="00EB0065">
        <w:rPr>
          <w:sz w:val="20"/>
          <w:szCs w:val="20"/>
          <w:lang w:val="es-ES"/>
        </w:rPr>
        <w:lastRenderedPageBreak/>
        <w:t>•</w:t>
      </w:r>
      <w:r w:rsidRPr="00EB0065">
        <w:rPr>
          <w:sz w:val="20"/>
          <w:szCs w:val="20"/>
          <w:lang w:val="es-ES"/>
        </w:rPr>
        <w:tab/>
        <w:t>Leguminosas.</w:t>
      </w:r>
    </w:p>
    <w:p w14:paraId="166BF449" w14:textId="77777777" w:rsidR="006B26D9" w:rsidRPr="00EB0065" w:rsidRDefault="006B26D9" w:rsidP="00EB0065">
      <w:pPr>
        <w:pStyle w:val="Normal0"/>
        <w:pBdr>
          <w:top w:val="nil"/>
          <w:left w:val="nil"/>
          <w:bottom w:val="nil"/>
          <w:right w:val="nil"/>
          <w:between w:val="nil"/>
        </w:pBdr>
        <w:ind w:left="720"/>
        <w:rPr>
          <w:sz w:val="20"/>
          <w:szCs w:val="20"/>
          <w:lang w:val="es-ES"/>
        </w:rPr>
      </w:pPr>
      <w:r w:rsidRPr="00EB0065">
        <w:rPr>
          <w:sz w:val="20"/>
          <w:szCs w:val="20"/>
          <w:lang w:val="es-ES"/>
        </w:rPr>
        <w:t>•</w:t>
      </w:r>
      <w:r w:rsidRPr="00EB0065">
        <w:rPr>
          <w:sz w:val="20"/>
          <w:szCs w:val="20"/>
          <w:lang w:val="es-ES"/>
        </w:rPr>
        <w:tab/>
        <w:t>Suplementos.</w:t>
      </w:r>
    </w:p>
    <w:p w14:paraId="64A286AB" w14:textId="468743CD" w:rsidR="00CD0146" w:rsidRPr="00EB0065" w:rsidRDefault="006B26D9" w:rsidP="00EB0065">
      <w:pPr>
        <w:pStyle w:val="Normal0"/>
        <w:pBdr>
          <w:top w:val="nil"/>
          <w:left w:val="nil"/>
          <w:bottom w:val="nil"/>
          <w:right w:val="nil"/>
          <w:between w:val="nil"/>
        </w:pBdr>
        <w:ind w:left="720"/>
        <w:rPr>
          <w:sz w:val="20"/>
          <w:szCs w:val="20"/>
          <w:lang w:val="es-ES"/>
        </w:rPr>
      </w:pPr>
      <w:r w:rsidRPr="00EB0065">
        <w:rPr>
          <w:sz w:val="20"/>
          <w:szCs w:val="20"/>
          <w:lang w:val="es-ES"/>
        </w:rPr>
        <w:t>•</w:t>
      </w:r>
      <w:r w:rsidRPr="00EB0065">
        <w:rPr>
          <w:sz w:val="20"/>
          <w:szCs w:val="20"/>
          <w:lang w:val="es-ES"/>
        </w:rPr>
        <w:tab/>
        <w:t>Especies arbóreas.</w:t>
      </w:r>
    </w:p>
    <w:p w14:paraId="290D2D37" w14:textId="77777777" w:rsidR="006B26D9" w:rsidRPr="00EB0065" w:rsidRDefault="006B26D9" w:rsidP="006B26D9">
      <w:pPr>
        <w:pStyle w:val="Normal0"/>
        <w:pBdr>
          <w:top w:val="nil"/>
          <w:left w:val="nil"/>
          <w:bottom w:val="nil"/>
          <w:right w:val="nil"/>
          <w:between w:val="nil"/>
        </w:pBdr>
        <w:rPr>
          <w:sz w:val="20"/>
          <w:szCs w:val="20"/>
          <w:lang w:val="es-ES"/>
        </w:rPr>
      </w:pPr>
    </w:p>
    <w:p w14:paraId="0197FBCB" w14:textId="77777777" w:rsidR="006B26D9" w:rsidRPr="00EB0065" w:rsidRDefault="006B26D9" w:rsidP="006B26D9">
      <w:pPr>
        <w:pStyle w:val="Normal0"/>
        <w:pBdr>
          <w:top w:val="nil"/>
          <w:left w:val="nil"/>
          <w:bottom w:val="nil"/>
          <w:right w:val="nil"/>
          <w:between w:val="nil"/>
        </w:pBdr>
        <w:rPr>
          <w:sz w:val="20"/>
          <w:szCs w:val="20"/>
          <w:lang w:val="es-ES"/>
        </w:rPr>
      </w:pPr>
    </w:p>
    <w:p w14:paraId="16EE9238" w14:textId="5303224A" w:rsidR="006B26D9" w:rsidRPr="00EB0065" w:rsidRDefault="006B26D9" w:rsidP="006B26D9">
      <w:pPr>
        <w:pStyle w:val="Normal0"/>
        <w:numPr>
          <w:ilvl w:val="0"/>
          <w:numId w:val="101"/>
        </w:numPr>
        <w:pBdr>
          <w:top w:val="nil"/>
          <w:left w:val="nil"/>
          <w:bottom w:val="nil"/>
          <w:right w:val="nil"/>
          <w:between w:val="nil"/>
        </w:pBdr>
        <w:rPr>
          <w:b/>
          <w:bCs/>
          <w:sz w:val="20"/>
          <w:szCs w:val="20"/>
          <w:lang w:val="es-ES"/>
        </w:rPr>
      </w:pPr>
      <w:r w:rsidRPr="00EB0065">
        <w:rPr>
          <w:b/>
          <w:bCs/>
          <w:sz w:val="20"/>
          <w:szCs w:val="20"/>
          <w:lang w:val="es-ES"/>
        </w:rPr>
        <w:t xml:space="preserve">Forrajes: </w:t>
      </w:r>
    </w:p>
    <w:p w14:paraId="2CDDE9AC" w14:textId="77777777" w:rsidR="00CD0146" w:rsidRPr="00EB0065" w:rsidRDefault="00CD0146" w:rsidP="006B26D9">
      <w:pPr>
        <w:pStyle w:val="Normal0"/>
        <w:pBdr>
          <w:top w:val="nil"/>
          <w:left w:val="nil"/>
          <w:bottom w:val="nil"/>
          <w:right w:val="nil"/>
          <w:between w:val="nil"/>
        </w:pBdr>
        <w:rPr>
          <w:sz w:val="20"/>
          <w:szCs w:val="20"/>
          <w:lang w:val="es-ES"/>
        </w:rPr>
      </w:pPr>
    </w:p>
    <w:p w14:paraId="60CC7A3A" w14:textId="77777777" w:rsidR="006B26D9" w:rsidRPr="00EB0065" w:rsidRDefault="006B26D9" w:rsidP="00EB0065">
      <w:pPr>
        <w:pStyle w:val="Normal0"/>
        <w:pBdr>
          <w:top w:val="nil"/>
          <w:left w:val="nil"/>
          <w:bottom w:val="nil"/>
          <w:right w:val="nil"/>
          <w:between w:val="nil"/>
        </w:pBdr>
        <w:ind w:left="360"/>
        <w:rPr>
          <w:sz w:val="20"/>
          <w:szCs w:val="20"/>
          <w:lang w:val="es-ES"/>
        </w:rPr>
      </w:pPr>
      <w:r w:rsidRPr="00EB0065">
        <w:rPr>
          <w:sz w:val="20"/>
          <w:szCs w:val="20"/>
          <w:lang w:val="es-ES"/>
        </w:rPr>
        <w:t>Los forrajes son plantas o residuos de cosecha que sirven de alimento para los bovinos. Las especies forrajeras se caracterizan por contener gran cantidad de agua en su masa vegetal y es una buena alternativa porque les aporta nutrientes, además de ser económico para el productor ganadero.</w:t>
      </w:r>
    </w:p>
    <w:p w14:paraId="1F79FA6F" w14:textId="77777777" w:rsidR="006B26D9" w:rsidRPr="00EB0065" w:rsidRDefault="006B26D9" w:rsidP="00EB0065">
      <w:pPr>
        <w:pStyle w:val="Normal0"/>
        <w:pBdr>
          <w:top w:val="nil"/>
          <w:left w:val="nil"/>
          <w:bottom w:val="nil"/>
          <w:right w:val="nil"/>
          <w:between w:val="nil"/>
        </w:pBdr>
        <w:ind w:left="360"/>
        <w:rPr>
          <w:sz w:val="20"/>
          <w:szCs w:val="20"/>
          <w:lang w:val="es-ES"/>
        </w:rPr>
      </w:pPr>
    </w:p>
    <w:p w14:paraId="2589355D" w14:textId="77777777" w:rsidR="006B26D9" w:rsidRPr="00EB0065" w:rsidRDefault="006B26D9" w:rsidP="00EB0065">
      <w:pPr>
        <w:pStyle w:val="Normal0"/>
        <w:pBdr>
          <w:top w:val="nil"/>
          <w:left w:val="nil"/>
          <w:bottom w:val="nil"/>
          <w:right w:val="nil"/>
          <w:between w:val="nil"/>
        </w:pBdr>
        <w:ind w:left="360"/>
        <w:rPr>
          <w:sz w:val="20"/>
          <w:szCs w:val="20"/>
          <w:lang w:val="es-ES"/>
        </w:rPr>
      </w:pPr>
      <w:r w:rsidRPr="00EB0065">
        <w:rPr>
          <w:sz w:val="20"/>
          <w:szCs w:val="20"/>
          <w:lang w:val="es-ES"/>
        </w:rPr>
        <w:t>Las plantas forrajeras se dividen en:</w:t>
      </w:r>
    </w:p>
    <w:p w14:paraId="1BD0FDBD" w14:textId="77777777" w:rsidR="006B26D9" w:rsidRPr="00EB0065" w:rsidRDefault="006B26D9" w:rsidP="00EB0065">
      <w:pPr>
        <w:pStyle w:val="Normal0"/>
        <w:pBdr>
          <w:top w:val="nil"/>
          <w:left w:val="nil"/>
          <w:bottom w:val="nil"/>
          <w:right w:val="nil"/>
          <w:between w:val="nil"/>
        </w:pBdr>
        <w:ind w:left="360"/>
        <w:rPr>
          <w:sz w:val="20"/>
          <w:szCs w:val="20"/>
          <w:lang w:val="es-ES"/>
        </w:rPr>
      </w:pPr>
    </w:p>
    <w:p w14:paraId="3BA3040B" w14:textId="77777777" w:rsidR="006B26D9" w:rsidRPr="00EB0065" w:rsidRDefault="006B26D9" w:rsidP="00EB0065">
      <w:pPr>
        <w:pStyle w:val="Normal0"/>
        <w:pBdr>
          <w:top w:val="nil"/>
          <w:left w:val="nil"/>
          <w:bottom w:val="nil"/>
          <w:right w:val="nil"/>
          <w:between w:val="nil"/>
        </w:pBdr>
        <w:ind w:left="360"/>
        <w:rPr>
          <w:sz w:val="20"/>
          <w:szCs w:val="20"/>
          <w:lang w:val="es-ES"/>
        </w:rPr>
      </w:pPr>
      <w:r w:rsidRPr="00EB0065">
        <w:rPr>
          <w:sz w:val="20"/>
          <w:szCs w:val="20"/>
          <w:lang w:val="es-ES"/>
        </w:rPr>
        <w:t>•</w:t>
      </w:r>
      <w:r w:rsidRPr="00EB0065">
        <w:rPr>
          <w:sz w:val="20"/>
          <w:szCs w:val="20"/>
          <w:lang w:val="es-ES"/>
        </w:rPr>
        <w:tab/>
        <w:t>Gramíneas.</w:t>
      </w:r>
    </w:p>
    <w:p w14:paraId="77DEDF4D" w14:textId="77777777" w:rsidR="006B26D9" w:rsidRPr="00EB0065" w:rsidRDefault="006B26D9" w:rsidP="00EB0065">
      <w:pPr>
        <w:pStyle w:val="Normal0"/>
        <w:pBdr>
          <w:top w:val="nil"/>
          <w:left w:val="nil"/>
          <w:bottom w:val="nil"/>
          <w:right w:val="nil"/>
          <w:between w:val="nil"/>
        </w:pBdr>
        <w:ind w:left="360"/>
        <w:rPr>
          <w:sz w:val="20"/>
          <w:szCs w:val="20"/>
          <w:lang w:val="es-ES"/>
        </w:rPr>
      </w:pPr>
      <w:r w:rsidRPr="00EB0065">
        <w:rPr>
          <w:sz w:val="20"/>
          <w:szCs w:val="20"/>
          <w:lang w:val="es-ES"/>
        </w:rPr>
        <w:t>•</w:t>
      </w:r>
      <w:r w:rsidRPr="00EB0065">
        <w:rPr>
          <w:sz w:val="20"/>
          <w:szCs w:val="20"/>
          <w:lang w:val="es-ES"/>
        </w:rPr>
        <w:tab/>
        <w:t>Leguminosas.</w:t>
      </w:r>
    </w:p>
    <w:p w14:paraId="3C298DDA" w14:textId="77777777" w:rsidR="006B26D9" w:rsidRPr="00EB0065" w:rsidRDefault="006B26D9" w:rsidP="00EB0065">
      <w:pPr>
        <w:pStyle w:val="Normal0"/>
        <w:pBdr>
          <w:top w:val="nil"/>
          <w:left w:val="nil"/>
          <w:bottom w:val="nil"/>
          <w:right w:val="nil"/>
          <w:between w:val="nil"/>
        </w:pBdr>
        <w:ind w:left="360"/>
        <w:rPr>
          <w:sz w:val="20"/>
          <w:szCs w:val="20"/>
          <w:lang w:val="es-ES"/>
        </w:rPr>
      </w:pPr>
    </w:p>
    <w:p w14:paraId="244780D8" w14:textId="2133A7DC" w:rsidR="00CD0146" w:rsidRPr="00EB0065" w:rsidRDefault="006B26D9" w:rsidP="00EB0065">
      <w:pPr>
        <w:pStyle w:val="Normal0"/>
        <w:pBdr>
          <w:top w:val="nil"/>
          <w:left w:val="nil"/>
          <w:bottom w:val="nil"/>
          <w:right w:val="nil"/>
          <w:between w:val="nil"/>
        </w:pBdr>
        <w:ind w:left="360"/>
        <w:rPr>
          <w:sz w:val="20"/>
          <w:szCs w:val="20"/>
          <w:lang w:val="es-ES"/>
        </w:rPr>
      </w:pPr>
      <w:r w:rsidRPr="00EB0065">
        <w:rPr>
          <w:sz w:val="20"/>
          <w:szCs w:val="20"/>
          <w:lang w:val="es-ES"/>
        </w:rPr>
        <w:t>Los forrajes se pueden clasificar por su contenido de agua en:</w:t>
      </w:r>
    </w:p>
    <w:p w14:paraId="72B0CBF3" w14:textId="77777777" w:rsidR="00CD0146" w:rsidRPr="00EB0065" w:rsidRDefault="00CD0146" w:rsidP="00EB0065">
      <w:pPr>
        <w:pStyle w:val="Normal0"/>
        <w:pBdr>
          <w:top w:val="nil"/>
          <w:left w:val="nil"/>
          <w:bottom w:val="nil"/>
          <w:right w:val="nil"/>
          <w:between w:val="nil"/>
        </w:pBdr>
        <w:ind w:left="360"/>
        <w:rPr>
          <w:sz w:val="20"/>
          <w:szCs w:val="20"/>
          <w:lang w:val="es-ES"/>
        </w:rPr>
      </w:pPr>
    </w:p>
    <w:p w14:paraId="3192ADDD" w14:textId="77777777" w:rsidR="006B26D9" w:rsidRPr="00EB0065" w:rsidRDefault="006B26D9" w:rsidP="00EB0065">
      <w:pPr>
        <w:pStyle w:val="Normal0"/>
        <w:pBdr>
          <w:top w:val="nil"/>
          <w:left w:val="nil"/>
          <w:bottom w:val="nil"/>
          <w:right w:val="nil"/>
          <w:between w:val="nil"/>
        </w:pBdr>
        <w:ind w:left="360"/>
        <w:rPr>
          <w:sz w:val="20"/>
          <w:szCs w:val="20"/>
          <w:lang w:val="es-ES"/>
        </w:rPr>
      </w:pPr>
      <w:r w:rsidRPr="00EB0065">
        <w:rPr>
          <w:sz w:val="20"/>
          <w:szCs w:val="20"/>
          <w:lang w:val="es-ES"/>
        </w:rPr>
        <w:t>•</w:t>
      </w:r>
      <w:r w:rsidRPr="00EB0065">
        <w:rPr>
          <w:sz w:val="20"/>
          <w:szCs w:val="20"/>
          <w:lang w:val="es-ES"/>
        </w:rPr>
        <w:tab/>
      </w:r>
      <w:r w:rsidRPr="00EB0065">
        <w:rPr>
          <w:b/>
          <w:bCs/>
          <w:sz w:val="20"/>
          <w:szCs w:val="20"/>
          <w:lang w:val="es-ES"/>
        </w:rPr>
        <w:t>Los forrajes verdes:</w:t>
      </w:r>
      <w:r w:rsidRPr="00EB0065">
        <w:rPr>
          <w:sz w:val="20"/>
          <w:szCs w:val="20"/>
          <w:lang w:val="es-ES"/>
        </w:rPr>
        <w:t xml:space="preserve"> son pastos de corte y son suministrados al animal cuando están en punto de cosecha.</w:t>
      </w:r>
    </w:p>
    <w:p w14:paraId="6324BECD" w14:textId="77777777" w:rsidR="006B26D9" w:rsidRPr="00EB0065" w:rsidRDefault="006B26D9" w:rsidP="00EB0065">
      <w:pPr>
        <w:pStyle w:val="Normal0"/>
        <w:pBdr>
          <w:top w:val="nil"/>
          <w:left w:val="nil"/>
          <w:bottom w:val="nil"/>
          <w:right w:val="nil"/>
          <w:between w:val="nil"/>
        </w:pBdr>
        <w:ind w:left="360"/>
        <w:rPr>
          <w:sz w:val="20"/>
          <w:szCs w:val="20"/>
          <w:lang w:val="es-ES"/>
        </w:rPr>
      </w:pPr>
    </w:p>
    <w:p w14:paraId="13B8B9EC" w14:textId="77777777" w:rsidR="006B26D9" w:rsidRPr="00EB0065" w:rsidRDefault="006B26D9" w:rsidP="00EB0065">
      <w:pPr>
        <w:pStyle w:val="Normal0"/>
        <w:pBdr>
          <w:top w:val="nil"/>
          <w:left w:val="nil"/>
          <w:bottom w:val="nil"/>
          <w:right w:val="nil"/>
          <w:between w:val="nil"/>
        </w:pBdr>
        <w:ind w:left="360"/>
        <w:rPr>
          <w:sz w:val="20"/>
          <w:szCs w:val="20"/>
          <w:lang w:val="es-ES"/>
        </w:rPr>
      </w:pPr>
      <w:r w:rsidRPr="00EB0065">
        <w:rPr>
          <w:sz w:val="20"/>
          <w:szCs w:val="20"/>
          <w:lang w:val="es-ES"/>
        </w:rPr>
        <w:t>•</w:t>
      </w:r>
      <w:r w:rsidRPr="00EB0065">
        <w:rPr>
          <w:sz w:val="20"/>
          <w:szCs w:val="20"/>
          <w:lang w:val="es-ES"/>
        </w:rPr>
        <w:tab/>
      </w:r>
      <w:r w:rsidRPr="00EB0065">
        <w:rPr>
          <w:b/>
          <w:bCs/>
          <w:sz w:val="20"/>
          <w:szCs w:val="20"/>
          <w:lang w:val="es-ES"/>
        </w:rPr>
        <w:t>Forrajes secos:</w:t>
      </w:r>
      <w:r w:rsidRPr="00EB0065">
        <w:rPr>
          <w:sz w:val="20"/>
          <w:szCs w:val="20"/>
          <w:lang w:val="es-ES"/>
        </w:rPr>
        <w:t xml:space="preserve"> estos se ponen a secar y se conocen como henos.</w:t>
      </w:r>
    </w:p>
    <w:p w14:paraId="0F0DF74F" w14:textId="09C60329" w:rsidR="006B26D9" w:rsidRPr="00EB0065" w:rsidRDefault="006B26D9" w:rsidP="00EB0065">
      <w:pPr>
        <w:pStyle w:val="Normal0"/>
        <w:pBdr>
          <w:top w:val="nil"/>
          <w:left w:val="nil"/>
          <w:bottom w:val="nil"/>
          <w:right w:val="nil"/>
          <w:between w:val="nil"/>
        </w:pBdr>
        <w:ind w:left="360"/>
        <w:rPr>
          <w:sz w:val="20"/>
          <w:szCs w:val="20"/>
          <w:lang w:val="es-ES"/>
        </w:rPr>
      </w:pPr>
      <w:r w:rsidRPr="00EB0065">
        <w:rPr>
          <w:sz w:val="20"/>
          <w:szCs w:val="20"/>
          <w:lang w:val="es-ES"/>
        </w:rPr>
        <w:t>La forma más conocida de utilizar forrajes es suministrarlo al animal picado y en pastoreo.</w:t>
      </w:r>
    </w:p>
    <w:p w14:paraId="765BF823" w14:textId="77777777" w:rsidR="006B26D9" w:rsidRPr="00EB0065" w:rsidRDefault="006B26D9" w:rsidP="006B26D9">
      <w:pPr>
        <w:pStyle w:val="Normal0"/>
        <w:pBdr>
          <w:top w:val="nil"/>
          <w:left w:val="nil"/>
          <w:bottom w:val="nil"/>
          <w:right w:val="nil"/>
          <w:between w:val="nil"/>
        </w:pBdr>
        <w:rPr>
          <w:sz w:val="20"/>
          <w:szCs w:val="20"/>
          <w:lang w:val="es-ES"/>
        </w:rPr>
      </w:pPr>
    </w:p>
    <w:p w14:paraId="06E54C5B" w14:textId="77777777" w:rsidR="005E55E2" w:rsidRPr="00EB0065" w:rsidRDefault="005E55E2" w:rsidP="006B26D9">
      <w:pPr>
        <w:pStyle w:val="Normal0"/>
        <w:pBdr>
          <w:top w:val="nil"/>
          <w:left w:val="nil"/>
          <w:bottom w:val="nil"/>
          <w:right w:val="nil"/>
          <w:between w:val="nil"/>
        </w:pBdr>
        <w:rPr>
          <w:b/>
          <w:bCs/>
          <w:sz w:val="20"/>
          <w:szCs w:val="20"/>
          <w:lang w:val="es-ES"/>
        </w:rPr>
      </w:pPr>
    </w:p>
    <w:p w14:paraId="78E133A1" w14:textId="1342E98D" w:rsidR="006B26D9" w:rsidRPr="00EB0065" w:rsidRDefault="006B26D9" w:rsidP="006B26D9">
      <w:pPr>
        <w:pStyle w:val="Normal0"/>
        <w:numPr>
          <w:ilvl w:val="0"/>
          <w:numId w:val="102"/>
        </w:numPr>
        <w:pBdr>
          <w:top w:val="nil"/>
          <w:left w:val="nil"/>
          <w:bottom w:val="nil"/>
          <w:right w:val="nil"/>
          <w:between w:val="nil"/>
        </w:pBdr>
        <w:rPr>
          <w:b/>
          <w:bCs/>
          <w:sz w:val="20"/>
          <w:szCs w:val="20"/>
          <w:lang w:val="es-ES"/>
        </w:rPr>
      </w:pPr>
      <w:r w:rsidRPr="00EB0065">
        <w:rPr>
          <w:b/>
          <w:bCs/>
          <w:sz w:val="20"/>
          <w:szCs w:val="20"/>
          <w:lang w:val="es-ES"/>
        </w:rPr>
        <w:t>Valor nutritivo de los forrajes:</w:t>
      </w:r>
    </w:p>
    <w:p w14:paraId="72868E96" w14:textId="77777777" w:rsidR="006B26D9" w:rsidRPr="00EB0065" w:rsidRDefault="006B26D9" w:rsidP="006B26D9">
      <w:pPr>
        <w:pStyle w:val="Normal0"/>
        <w:pBdr>
          <w:top w:val="nil"/>
          <w:left w:val="nil"/>
          <w:bottom w:val="nil"/>
          <w:right w:val="nil"/>
          <w:between w:val="nil"/>
        </w:pBdr>
        <w:rPr>
          <w:sz w:val="20"/>
          <w:szCs w:val="20"/>
          <w:lang w:val="es-ES"/>
        </w:rPr>
      </w:pPr>
    </w:p>
    <w:p w14:paraId="2F190E4C" w14:textId="77777777" w:rsidR="006B26D9" w:rsidRPr="00EB0065" w:rsidRDefault="006B26D9" w:rsidP="00EB0065">
      <w:pPr>
        <w:pStyle w:val="Normal0"/>
        <w:pBdr>
          <w:top w:val="nil"/>
          <w:left w:val="nil"/>
          <w:bottom w:val="nil"/>
          <w:right w:val="nil"/>
          <w:between w:val="nil"/>
        </w:pBdr>
        <w:ind w:left="360"/>
        <w:rPr>
          <w:sz w:val="20"/>
          <w:szCs w:val="20"/>
          <w:lang w:val="es-ES"/>
        </w:rPr>
      </w:pPr>
      <w:r w:rsidRPr="00EB0065">
        <w:rPr>
          <w:sz w:val="20"/>
          <w:szCs w:val="20"/>
          <w:lang w:val="es-ES"/>
        </w:rPr>
        <w:t>El valor nutritivo de las plantas forrajeras depende de tres factores:</w:t>
      </w:r>
    </w:p>
    <w:p w14:paraId="6F46528C" w14:textId="77777777" w:rsidR="006B26D9" w:rsidRPr="00EB0065" w:rsidRDefault="006B26D9" w:rsidP="00EB0065">
      <w:pPr>
        <w:pStyle w:val="Normal0"/>
        <w:pBdr>
          <w:top w:val="nil"/>
          <w:left w:val="nil"/>
          <w:bottom w:val="nil"/>
          <w:right w:val="nil"/>
          <w:between w:val="nil"/>
        </w:pBdr>
        <w:ind w:left="360"/>
        <w:rPr>
          <w:sz w:val="20"/>
          <w:szCs w:val="20"/>
          <w:lang w:val="es-ES"/>
        </w:rPr>
      </w:pPr>
    </w:p>
    <w:p w14:paraId="77D9B5FF" w14:textId="77777777" w:rsidR="006B26D9" w:rsidRPr="00EB0065" w:rsidRDefault="006B26D9" w:rsidP="00EB0065">
      <w:pPr>
        <w:pStyle w:val="Normal0"/>
        <w:pBdr>
          <w:top w:val="nil"/>
          <w:left w:val="nil"/>
          <w:bottom w:val="nil"/>
          <w:right w:val="nil"/>
          <w:between w:val="nil"/>
        </w:pBdr>
        <w:ind w:left="360"/>
        <w:rPr>
          <w:sz w:val="20"/>
          <w:szCs w:val="20"/>
          <w:lang w:val="es-ES"/>
        </w:rPr>
      </w:pPr>
      <w:r w:rsidRPr="00EB0065">
        <w:rPr>
          <w:sz w:val="20"/>
          <w:szCs w:val="20"/>
          <w:lang w:val="es-ES"/>
        </w:rPr>
        <w:t>•</w:t>
      </w:r>
      <w:r w:rsidRPr="00EB0065">
        <w:rPr>
          <w:sz w:val="20"/>
          <w:szCs w:val="20"/>
          <w:lang w:val="es-ES"/>
        </w:rPr>
        <w:tab/>
        <w:t>Composición química.</w:t>
      </w:r>
    </w:p>
    <w:p w14:paraId="762802A0" w14:textId="77777777" w:rsidR="006B26D9" w:rsidRPr="00EB0065" w:rsidRDefault="006B26D9" w:rsidP="00EB0065">
      <w:pPr>
        <w:pStyle w:val="Normal0"/>
        <w:pBdr>
          <w:top w:val="nil"/>
          <w:left w:val="nil"/>
          <w:bottom w:val="nil"/>
          <w:right w:val="nil"/>
          <w:between w:val="nil"/>
        </w:pBdr>
        <w:ind w:left="360"/>
        <w:rPr>
          <w:sz w:val="20"/>
          <w:szCs w:val="20"/>
          <w:lang w:val="es-ES"/>
        </w:rPr>
      </w:pPr>
      <w:r w:rsidRPr="00EB0065">
        <w:rPr>
          <w:sz w:val="20"/>
          <w:szCs w:val="20"/>
          <w:lang w:val="es-ES"/>
        </w:rPr>
        <w:t>•</w:t>
      </w:r>
      <w:r w:rsidRPr="00EB0065">
        <w:rPr>
          <w:sz w:val="20"/>
          <w:szCs w:val="20"/>
          <w:lang w:val="es-ES"/>
        </w:rPr>
        <w:tab/>
        <w:t>Digestibilidad.</w:t>
      </w:r>
    </w:p>
    <w:p w14:paraId="5A93F8CF" w14:textId="77F9B23A" w:rsidR="00CD0146" w:rsidRPr="00EB0065" w:rsidRDefault="006B26D9" w:rsidP="00EB0065">
      <w:pPr>
        <w:pStyle w:val="Normal0"/>
        <w:pBdr>
          <w:top w:val="nil"/>
          <w:left w:val="nil"/>
          <w:bottom w:val="nil"/>
          <w:right w:val="nil"/>
          <w:between w:val="nil"/>
        </w:pBdr>
        <w:ind w:left="360"/>
        <w:rPr>
          <w:sz w:val="20"/>
          <w:szCs w:val="20"/>
          <w:lang w:val="es-ES"/>
        </w:rPr>
      </w:pPr>
      <w:r w:rsidRPr="00EB0065">
        <w:rPr>
          <w:sz w:val="20"/>
          <w:szCs w:val="20"/>
          <w:lang w:val="es-ES"/>
        </w:rPr>
        <w:t>•</w:t>
      </w:r>
      <w:r w:rsidRPr="00EB0065">
        <w:rPr>
          <w:sz w:val="20"/>
          <w:szCs w:val="20"/>
          <w:lang w:val="es-ES"/>
        </w:rPr>
        <w:tab/>
        <w:t>Palatabilidad.</w:t>
      </w:r>
    </w:p>
    <w:p w14:paraId="57DC60AF" w14:textId="77777777" w:rsidR="006B26D9" w:rsidRPr="00EB0065" w:rsidRDefault="006B26D9" w:rsidP="006B26D9">
      <w:pPr>
        <w:pStyle w:val="Normal0"/>
        <w:pBdr>
          <w:top w:val="nil"/>
          <w:left w:val="nil"/>
          <w:bottom w:val="nil"/>
          <w:right w:val="nil"/>
          <w:between w:val="nil"/>
        </w:pBdr>
        <w:rPr>
          <w:sz w:val="20"/>
          <w:szCs w:val="20"/>
          <w:lang w:val="es-ES"/>
        </w:rPr>
      </w:pPr>
    </w:p>
    <w:p w14:paraId="39EEB06A" w14:textId="77777777" w:rsidR="006B26D9" w:rsidRPr="00EB0065" w:rsidRDefault="006B26D9" w:rsidP="006B26D9">
      <w:pPr>
        <w:pStyle w:val="Normal0"/>
        <w:pBdr>
          <w:top w:val="nil"/>
          <w:left w:val="nil"/>
          <w:bottom w:val="nil"/>
          <w:right w:val="nil"/>
          <w:between w:val="nil"/>
        </w:pBdr>
        <w:rPr>
          <w:sz w:val="20"/>
          <w:szCs w:val="20"/>
          <w:lang w:val="es-ES"/>
        </w:rPr>
      </w:pPr>
      <w:r w:rsidRPr="00EB0065">
        <w:rPr>
          <w:sz w:val="20"/>
          <w:szCs w:val="20"/>
          <w:lang w:val="es-ES"/>
        </w:rPr>
        <w:t>Los principales componentes de los forrajes son producto de la energía solar que por medio de la fotosíntesis es transformada en energía química.</w:t>
      </w:r>
    </w:p>
    <w:p w14:paraId="14F2A5C2" w14:textId="77777777" w:rsidR="006B26D9" w:rsidRPr="00EB0065" w:rsidRDefault="006B26D9" w:rsidP="006B26D9">
      <w:pPr>
        <w:pStyle w:val="Normal0"/>
        <w:pBdr>
          <w:top w:val="nil"/>
          <w:left w:val="nil"/>
          <w:bottom w:val="nil"/>
          <w:right w:val="nil"/>
          <w:between w:val="nil"/>
        </w:pBdr>
        <w:rPr>
          <w:sz w:val="20"/>
          <w:szCs w:val="20"/>
          <w:lang w:val="es-ES"/>
        </w:rPr>
      </w:pPr>
    </w:p>
    <w:p w14:paraId="3BCDAF63" w14:textId="77777777" w:rsidR="006B26D9" w:rsidRPr="00EB0065" w:rsidRDefault="006B26D9" w:rsidP="006B26D9">
      <w:pPr>
        <w:pStyle w:val="Normal0"/>
        <w:pBdr>
          <w:top w:val="nil"/>
          <w:left w:val="nil"/>
          <w:bottom w:val="nil"/>
          <w:right w:val="nil"/>
          <w:between w:val="nil"/>
        </w:pBdr>
        <w:rPr>
          <w:sz w:val="20"/>
          <w:szCs w:val="20"/>
          <w:lang w:val="es-ES"/>
        </w:rPr>
      </w:pPr>
      <w:r w:rsidRPr="00EB0065">
        <w:rPr>
          <w:sz w:val="20"/>
          <w:szCs w:val="20"/>
          <w:lang w:val="es-ES"/>
        </w:rPr>
        <w:t>Los forrajes están constituidos fundamentalmente por carbohidratos, proteínas, grasas, minerales (macroelementos y microelementos) y vitaminas.</w:t>
      </w:r>
    </w:p>
    <w:p w14:paraId="5CCE2D5F" w14:textId="77777777" w:rsidR="006B26D9" w:rsidRPr="00EB0065" w:rsidRDefault="006B26D9" w:rsidP="006B26D9">
      <w:pPr>
        <w:pStyle w:val="Normal0"/>
        <w:pBdr>
          <w:top w:val="nil"/>
          <w:left w:val="nil"/>
          <w:bottom w:val="nil"/>
          <w:right w:val="nil"/>
          <w:between w:val="nil"/>
        </w:pBdr>
        <w:rPr>
          <w:sz w:val="20"/>
          <w:szCs w:val="20"/>
          <w:lang w:val="es-ES"/>
        </w:rPr>
      </w:pPr>
    </w:p>
    <w:p w14:paraId="6CAF8F7E" w14:textId="21DDD868" w:rsidR="006B26D9" w:rsidRPr="00EB0065" w:rsidRDefault="006B26D9" w:rsidP="006B26D9">
      <w:pPr>
        <w:pStyle w:val="Normal0"/>
        <w:numPr>
          <w:ilvl w:val="0"/>
          <w:numId w:val="103"/>
        </w:numPr>
        <w:pBdr>
          <w:top w:val="nil"/>
          <w:left w:val="nil"/>
          <w:bottom w:val="nil"/>
          <w:right w:val="nil"/>
          <w:between w:val="nil"/>
        </w:pBdr>
        <w:rPr>
          <w:b/>
          <w:bCs/>
          <w:sz w:val="20"/>
          <w:szCs w:val="20"/>
          <w:lang w:val="es-ES"/>
        </w:rPr>
      </w:pPr>
      <w:r w:rsidRPr="00EB0065">
        <w:rPr>
          <w:b/>
          <w:bCs/>
          <w:sz w:val="20"/>
          <w:szCs w:val="20"/>
          <w:lang w:val="es-ES"/>
        </w:rPr>
        <w:t>Carbohidratos:</w:t>
      </w:r>
    </w:p>
    <w:p w14:paraId="2620C9E3" w14:textId="77777777" w:rsidR="006B26D9" w:rsidRPr="00EB0065" w:rsidRDefault="006B26D9" w:rsidP="006B26D9">
      <w:pPr>
        <w:pStyle w:val="Normal0"/>
        <w:pBdr>
          <w:top w:val="nil"/>
          <w:left w:val="nil"/>
          <w:bottom w:val="nil"/>
          <w:right w:val="nil"/>
          <w:between w:val="nil"/>
        </w:pBdr>
        <w:rPr>
          <w:sz w:val="20"/>
          <w:szCs w:val="20"/>
          <w:lang w:val="es-ES"/>
        </w:rPr>
      </w:pPr>
    </w:p>
    <w:p w14:paraId="52EDDFB5" w14:textId="01AB1173" w:rsidR="006B26D9" w:rsidRPr="00EB0065" w:rsidRDefault="006B26D9" w:rsidP="00EB0065">
      <w:pPr>
        <w:pStyle w:val="Normal0"/>
        <w:pBdr>
          <w:top w:val="nil"/>
          <w:left w:val="nil"/>
          <w:bottom w:val="nil"/>
          <w:right w:val="nil"/>
          <w:between w:val="nil"/>
        </w:pBdr>
        <w:ind w:left="360"/>
        <w:rPr>
          <w:sz w:val="20"/>
          <w:szCs w:val="20"/>
          <w:lang w:val="es-ES"/>
        </w:rPr>
      </w:pPr>
      <w:r w:rsidRPr="00EB0065">
        <w:rPr>
          <w:sz w:val="20"/>
          <w:szCs w:val="20"/>
          <w:lang w:val="es-ES"/>
        </w:rPr>
        <w:t>Estos compuestos en las especies forrajeras se encuentran en gran cantidad, sin embargo, los bovinos lo sintetizan de diferente manera de acuerdo con su digestión. Por ejemplo, los azúcares y ácidos orgánicos son digeridos en un 100% por los microorganismos ruminales; para los almidones y pectinas solubles la digestibilidad oscila entre el 80 y 100%; en la hemicelulosa oscila entre un 20 y 60%.</w:t>
      </w:r>
    </w:p>
    <w:p w14:paraId="0AABFF38" w14:textId="77777777" w:rsidR="006B26D9" w:rsidRPr="00EB0065" w:rsidRDefault="006B26D9" w:rsidP="00EB0065">
      <w:pPr>
        <w:pStyle w:val="Normal0"/>
        <w:pBdr>
          <w:top w:val="nil"/>
          <w:left w:val="nil"/>
          <w:bottom w:val="nil"/>
          <w:right w:val="nil"/>
          <w:between w:val="nil"/>
        </w:pBdr>
        <w:ind w:left="360"/>
        <w:rPr>
          <w:sz w:val="20"/>
          <w:szCs w:val="20"/>
          <w:lang w:val="es-ES"/>
        </w:rPr>
      </w:pPr>
    </w:p>
    <w:p w14:paraId="036AC05E" w14:textId="71E7BCB7" w:rsidR="006B26D9" w:rsidRPr="00EB0065" w:rsidRDefault="006B26D9" w:rsidP="00EB0065">
      <w:pPr>
        <w:pStyle w:val="Normal0"/>
        <w:pBdr>
          <w:top w:val="nil"/>
          <w:left w:val="nil"/>
          <w:bottom w:val="nil"/>
          <w:right w:val="nil"/>
          <w:between w:val="nil"/>
        </w:pBdr>
        <w:ind w:left="360"/>
        <w:rPr>
          <w:sz w:val="20"/>
          <w:szCs w:val="20"/>
          <w:lang w:val="es-ES"/>
        </w:rPr>
      </w:pPr>
      <w:r w:rsidRPr="00EB0065">
        <w:rPr>
          <w:sz w:val="20"/>
          <w:szCs w:val="20"/>
          <w:lang w:val="es-ES"/>
        </w:rPr>
        <w:t>Por ello, se puede afirmar que los carbohidratos son los responsables de aportar la mitad de la energía que requieren los rumiantes. Los forrajes como las gramíneas contienen más azúcares que muchas leguminosas, porque crecen en climas templados. Por ejemplo, el fructosano es un carbohidrato que está presente en las gramíneas de clima templado o frío y el almidón es un carbohidrato de reserva de las gramíneas tropicales.</w:t>
      </w:r>
    </w:p>
    <w:p w14:paraId="419E7A55" w14:textId="77777777" w:rsidR="005E55E2" w:rsidRPr="00EB0065" w:rsidRDefault="005E55E2" w:rsidP="006B26D9">
      <w:pPr>
        <w:pStyle w:val="Normal0"/>
        <w:pBdr>
          <w:top w:val="nil"/>
          <w:left w:val="nil"/>
          <w:bottom w:val="nil"/>
          <w:right w:val="nil"/>
          <w:between w:val="nil"/>
        </w:pBdr>
        <w:rPr>
          <w:sz w:val="20"/>
          <w:szCs w:val="20"/>
          <w:lang w:val="es-ES"/>
        </w:rPr>
      </w:pPr>
    </w:p>
    <w:p w14:paraId="4B3A8C63" w14:textId="77777777" w:rsidR="005E55E2" w:rsidRPr="00EB0065" w:rsidRDefault="005E55E2" w:rsidP="006B26D9">
      <w:pPr>
        <w:pStyle w:val="Normal0"/>
        <w:pBdr>
          <w:top w:val="nil"/>
          <w:left w:val="nil"/>
          <w:bottom w:val="nil"/>
          <w:right w:val="nil"/>
          <w:between w:val="nil"/>
        </w:pBdr>
        <w:rPr>
          <w:sz w:val="20"/>
          <w:szCs w:val="20"/>
          <w:lang w:val="es-ES"/>
        </w:rPr>
      </w:pPr>
    </w:p>
    <w:p w14:paraId="4DDBB744" w14:textId="77777777" w:rsidR="005E55E2" w:rsidRPr="00EB0065" w:rsidRDefault="005E55E2" w:rsidP="006B26D9">
      <w:pPr>
        <w:pStyle w:val="Normal0"/>
        <w:pBdr>
          <w:top w:val="nil"/>
          <w:left w:val="nil"/>
          <w:bottom w:val="nil"/>
          <w:right w:val="nil"/>
          <w:between w:val="nil"/>
        </w:pBdr>
        <w:rPr>
          <w:sz w:val="20"/>
          <w:szCs w:val="20"/>
          <w:lang w:val="es-ES"/>
        </w:rPr>
      </w:pPr>
    </w:p>
    <w:p w14:paraId="31629264" w14:textId="77777777" w:rsidR="006B26D9" w:rsidRPr="00EB0065" w:rsidRDefault="006B26D9" w:rsidP="006B26D9">
      <w:pPr>
        <w:pStyle w:val="Normal0"/>
        <w:pBdr>
          <w:top w:val="nil"/>
          <w:left w:val="nil"/>
          <w:bottom w:val="nil"/>
          <w:right w:val="nil"/>
          <w:between w:val="nil"/>
        </w:pBdr>
        <w:rPr>
          <w:sz w:val="20"/>
          <w:szCs w:val="20"/>
          <w:lang w:val="es-ES"/>
        </w:rPr>
      </w:pPr>
    </w:p>
    <w:p w14:paraId="2D96E1AB" w14:textId="0BAE9ECB" w:rsidR="006B26D9" w:rsidRPr="00EB0065" w:rsidRDefault="006B26D9" w:rsidP="006B26D9">
      <w:pPr>
        <w:pStyle w:val="Normal0"/>
        <w:numPr>
          <w:ilvl w:val="0"/>
          <w:numId w:val="104"/>
        </w:numPr>
        <w:pBdr>
          <w:top w:val="nil"/>
          <w:left w:val="nil"/>
          <w:bottom w:val="nil"/>
          <w:right w:val="nil"/>
          <w:between w:val="nil"/>
        </w:pBdr>
        <w:rPr>
          <w:b/>
          <w:bCs/>
          <w:sz w:val="20"/>
          <w:szCs w:val="20"/>
          <w:lang w:val="es-ES"/>
        </w:rPr>
      </w:pPr>
      <w:r w:rsidRPr="00EB0065">
        <w:rPr>
          <w:b/>
          <w:bCs/>
          <w:sz w:val="20"/>
          <w:szCs w:val="20"/>
          <w:lang w:val="es-ES"/>
        </w:rPr>
        <w:t>Proteínas:</w:t>
      </w:r>
    </w:p>
    <w:p w14:paraId="105C20B6" w14:textId="77777777" w:rsidR="006B26D9" w:rsidRPr="00EB0065" w:rsidRDefault="006B26D9" w:rsidP="006B26D9">
      <w:pPr>
        <w:pStyle w:val="Normal0"/>
        <w:pBdr>
          <w:top w:val="nil"/>
          <w:left w:val="nil"/>
          <w:bottom w:val="nil"/>
          <w:right w:val="nil"/>
          <w:between w:val="nil"/>
        </w:pBdr>
        <w:rPr>
          <w:sz w:val="20"/>
          <w:szCs w:val="20"/>
          <w:lang w:val="es-ES"/>
        </w:rPr>
      </w:pPr>
    </w:p>
    <w:p w14:paraId="12D18926" w14:textId="364F7F2E" w:rsidR="006B26D9" w:rsidRPr="00EB0065" w:rsidRDefault="006B26D9" w:rsidP="00EB0065">
      <w:pPr>
        <w:pStyle w:val="Normal0"/>
        <w:pBdr>
          <w:top w:val="nil"/>
          <w:left w:val="nil"/>
          <w:bottom w:val="nil"/>
          <w:right w:val="nil"/>
          <w:between w:val="nil"/>
        </w:pBdr>
        <w:ind w:left="360"/>
        <w:rPr>
          <w:sz w:val="20"/>
          <w:szCs w:val="20"/>
          <w:lang w:val="es-ES"/>
        </w:rPr>
      </w:pPr>
      <w:r w:rsidRPr="00EB0065">
        <w:rPr>
          <w:sz w:val="20"/>
          <w:szCs w:val="20"/>
          <w:lang w:val="es-ES"/>
        </w:rPr>
        <w:t>Este compuesto en los forrajes es variado y cada proteína se comporta de forma diferente tanto en el rumen como en el intestino, por eso se pueden clasificar de acuerdo con su estructura y a la forma en que se fermentan y se absorben dentro del animal. A continuación, se describe su comportamiento:</w:t>
      </w:r>
    </w:p>
    <w:p w14:paraId="3A1DE768" w14:textId="77777777" w:rsidR="006B26D9" w:rsidRPr="00EB0065" w:rsidRDefault="006B26D9" w:rsidP="006B26D9">
      <w:pPr>
        <w:pStyle w:val="Normal0"/>
        <w:pBdr>
          <w:top w:val="nil"/>
          <w:left w:val="nil"/>
          <w:bottom w:val="nil"/>
          <w:right w:val="nil"/>
          <w:between w:val="nil"/>
        </w:pBdr>
        <w:rPr>
          <w:sz w:val="20"/>
          <w:szCs w:val="20"/>
          <w:lang w:val="es-ES"/>
        </w:rPr>
      </w:pPr>
    </w:p>
    <w:p w14:paraId="5405DC40" w14:textId="77777777" w:rsidR="00E6555A" w:rsidRPr="00EB0065" w:rsidRDefault="00E6555A" w:rsidP="006B26D9">
      <w:pPr>
        <w:pStyle w:val="Normal0"/>
        <w:pBdr>
          <w:top w:val="nil"/>
          <w:left w:val="nil"/>
          <w:bottom w:val="nil"/>
          <w:right w:val="nil"/>
          <w:between w:val="nil"/>
        </w:pBdr>
        <w:rPr>
          <w:sz w:val="20"/>
          <w:szCs w:val="20"/>
        </w:rPr>
      </w:pPr>
      <w:r w:rsidRPr="00EB0065">
        <w:rPr>
          <w:noProof/>
          <w:sz w:val="20"/>
          <w:szCs w:val="20"/>
          <w:lang w:val="en-US" w:eastAsia="en-US"/>
        </w:rPr>
        <mc:AlternateContent>
          <mc:Choice Requires="wps">
            <w:drawing>
              <wp:inline distT="0" distB="0" distL="0" distR="0" wp14:anchorId="7FDF6614" wp14:editId="385BFD82">
                <wp:extent cx="5412105" cy="732155"/>
                <wp:effectExtent l="0" t="0" r="17145" b="10795"/>
                <wp:docPr id="1420412928" name="Rectángulo 1420412928"/>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649D998B" w14:textId="4589C5BF" w:rsidR="00C96459" w:rsidRPr="00B72025" w:rsidRDefault="00E6555A" w:rsidP="00C96459">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w:t>
                            </w:r>
                            <w:r w:rsidRPr="00D8013B">
                              <w:rPr>
                                <w:b/>
                                <w:color w:val="FFFFFF"/>
                              </w:rPr>
                              <w:t xml:space="preserve"> </w:t>
                            </w:r>
                            <w:r w:rsidR="006B26D9">
                              <w:rPr>
                                <w:b/>
                                <w:color w:val="FFFFFF"/>
                              </w:rPr>
                              <w:t>proteínas</w:t>
                            </w:r>
                            <w:r w:rsidRPr="00524EC6">
                              <w:rPr>
                                <w:b/>
                                <w:color w:val="FFFFFF"/>
                              </w:rPr>
                              <w:t xml:space="preserve"> _CF01</w:t>
                            </w:r>
                            <w:r>
                              <w:rPr>
                                <w:b/>
                                <w:color w:val="FFFFFF"/>
                              </w:rPr>
                              <w:t>_</w:t>
                            </w:r>
                            <w:r w:rsidR="006B26D9">
                              <w:rPr>
                                <w:b/>
                                <w:color w:val="FFFFFF" w:themeColor="background1"/>
                              </w:rPr>
                              <w:t>72312126</w:t>
                            </w:r>
                          </w:p>
                          <w:p w14:paraId="2106AD32" w14:textId="0D1861AF" w:rsidR="00E6555A" w:rsidRPr="00B72025" w:rsidRDefault="00E6555A" w:rsidP="00E6555A">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7FDF6614" id="Rectángulo 1420412928" o:spid="_x0000_s1031"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" fillcolor="#39a900" strokecolor="#42719b" strokeweight="1pt">
                <v:stroke startarrowwidth="narrow" startarrowlength="short" endarrowwidth="narrow" endarrowlength="short" miterlimit="5243f"/>
                <v:textbox inset="2.53958mm,1.2694mm,2.53958mm,1.2694mm">
                  <w:txbxContent>
                    <w:p w14:paraId="649D998B" w14:textId="4589C5BF" w:rsidR="00C96459" w:rsidRPr="00B72025" w:rsidRDefault="00E6555A" w:rsidP="00C96459">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w:t>
                      </w:r>
                      <w:r w:rsidRPr="00D8013B">
                        <w:rPr>
                          <w:b/>
                          <w:color w:val="FFFFFF"/>
                        </w:rPr>
                        <w:t xml:space="preserve"> </w:t>
                      </w:r>
                      <w:r w:rsidR="006B26D9">
                        <w:rPr>
                          <w:b/>
                          <w:color w:val="FFFFFF"/>
                        </w:rPr>
                        <w:t>proteínas</w:t>
                      </w:r>
                      <w:r w:rsidRPr="00524EC6">
                        <w:rPr>
                          <w:b/>
                          <w:color w:val="FFFFFF"/>
                        </w:rPr>
                        <w:t xml:space="preserve"> _CF01</w:t>
                      </w:r>
                      <w:r>
                        <w:rPr>
                          <w:b/>
                          <w:color w:val="FFFFFF"/>
                        </w:rPr>
                        <w:t>_</w:t>
                      </w:r>
                      <w:r w:rsidR="006B26D9">
                        <w:rPr>
                          <w:b/>
                          <w:color w:val="FFFFFF" w:themeColor="background1"/>
                        </w:rPr>
                        <w:t>72312126</w:t>
                      </w:r>
                    </w:p>
                    <w:p w14:paraId="2106AD32" w14:textId="0D1861AF" w:rsidR="00E6555A" w:rsidRPr="00B72025" w:rsidRDefault="00E6555A" w:rsidP="00E6555A">
                      <w:pPr>
                        <w:spacing w:line="275" w:lineRule="auto"/>
                        <w:jc w:val="center"/>
                        <w:textDirection w:val="btLr"/>
                        <w:rPr>
                          <w:b/>
                        </w:rPr>
                      </w:pPr>
                    </w:p>
                  </w:txbxContent>
                </v:textbox>
                <w10:anchorlock/>
              </v:rect>
            </w:pict>
          </mc:Fallback>
        </mc:AlternateContent>
      </w:r>
    </w:p>
    <w:p w14:paraId="3F6501E6" w14:textId="77777777" w:rsidR="00E6555A" w:rsidRPr="00EB0065" w:rsidRDefault="00E6555A" w:rsidP="006B26D9">
      <w:pPr>
        <w:pStyle w:val="Normal0"/>
        <w:pBdr>
          <w:top w:val="nil"/>
          <w:left w:val="nil"/>
          <w:bottom w:val="nil"/>
          <w:right w:val="nil"/>
          <w:between w:val="nil"/>
        </w:pBdr>
        <w:rPr>
          <w:sz w:val="20"/>
          <w:szCs w:val="20"/>
        </w:rPr>
      </w:pPr>
    </w:p>
    <w:p w14:paraId="728EDB56" w14:textId="77777777" w:rsidR="00E15358" w:rsidRPr="00EB0065" w:rsidRDefault="00E15358" w:rsidP="006B26D9">
      <w:pPr>
        <w:pStyle w:val="Normal0"/>
        <w:pBdr>
          <w:top w:val="nil"/>
          <w:left w:val="nil"/>
          <w:bottom w:val="nil"/>
          <w:right w:val="nil"/>
          <w:between w:val="nil"/>
        </w:pBdr>
        <w:rPr>
          <w:sz w:val="20"/>
          <w:szCs w:val="20"/>
        </w:rPr>
      </w:pPr>
    </w:p>
    <w:p w14:paraId="5B6B0FC7" w14:textId="1378B188" w:rsidR="006B26D9" w:rsidRPr="00EB0065" w:rsidRDefault="006B26D9" w:rsidP="006B26D9">
      <w:pPr>
        <w:pStyle w:val="Normal0"/>
        <w:numPr>
          <w:ilvl w:val="0"/>
          <w:numId w:val="105"/>
        </w:numPr>
        <w:pBdr>
          <w:top w:val="nil"/>
          <w:left w:val="nil"/>
          <w:bottom w:val="nil"/>
          <w:right w:val="nil"/>
          <w:between w:val="nil"/>
        </w:pBdr>
        <w:rPr>
          <w:b/>
          <w:bCs/>
          <w:sz w:val="20"/>
          <w:szCs w:val="20"/>
          <w:lang w:val="es-ES"/>
        </w:rPr>
      </w:pPr>
      <w:r w:rsidRPr="00EB0065">
        <w:rPr>
          <w:b/>
          <w:bCs/>
          <w:sz w:val="20"/>
          <w:szCs w:val="20"/>
          <w:lang w:val="es-ES"/>
        </w:rPr>
        <w:t>Grasas:</w:t>
      </w:r>
    </w:p>
    <w:p w14:paraId="3549316A" w14:textId="77777777" w:rsidR="006B26D9" w:rsidRPr="00EB0065" w:rsidRDefault="006B26D9" w:rsidP="006B26D9">
      <w:pPr>
        <w:pStyle w:val="Normal0"/>
        <w:pBdr>
          <w:top w:val="nil"/>
          <w:left w:val="nil"/>
          <w:bottom w:val="nil"/>
          <w:right w:val="nil"/>
          <w:between w:val="nil"/>
        </w:pBdr>
        <w:rPr>
          <w:sz w:val="20"/>
          <w:szCs w:val="20"/>
          <w:lang w:val="es-ES"/>
        </w:rPr>
      </w:pPr>
    </w:p>
    <w:p w14:paraId="53F98D78" w14:textId="77777777" w:rsidR="006B26D9" w:rsidRPr="00EB0065" w:rsidRDefault="006B26D9" w:rsidP="00EB0065">
      <w:pPr>
        <w:pStyle w:val="Normal0"/>
        <w:pBdr>
          <w:top w:val="nil"/>
          <w:left w:val="nil"/>
          <w:bottom w:val="nil"/>
          <w:right w:val="nil"/>
          <w:between w:val="nil"/>
        </w:pBdr>
        <w:ind w:left="360"/>
        <w:rPr>
          <w:sz w:val="20"/>
          <w:szCs w:val="20"/>
          <w:lang w:val="es-ES"/>
        </w:rPr>
      </w:pPr>
      <w:r w:rsidRPr="00EB0065">
        <w:rPr>
          <w:sz w:val="20"/>
          <w:szCs w:val="20"/>
          <w:lang w:val="es-ES"/>
        </w:rPr>
        <w:t>El contenido de este compuesto en los forrajes es bajo y no es representativo porque presenta escasa digestibilidad en los rumiantes.</w:t>
      </w:r>
    </w:p>
    <w:p w14:paraId="27B505E5" w14:textId="77777777" w:rsidR="006B26D9" w:rsidRPr="00EB0065" w:rsidRDefault="006B26D9" w:rsidP="006B26D9">
      <w:pPr>
        <w:pStyle w:val="Normal0"/>
        <w:pBdr>
          <w:top w:val="nil"/>
          <w:left w:val="nil"/>
          <w:bottom w:val="nil"/>
          <w:right w:val="nil"/>
          <w:between w:val="nil"/>
        </w:pBdr>
        <w:rPr>
          <w:sz w:val="20"/>
          <w:szCs w:val="20"/>
          <w:lang w:val="es-ES"/>
        </w:rPr>
      </w:pPr>
    </w:p>
    <w:p w14:paraId="66AFD8BD" w14:textId="6B407BFE" w:rsidR="006B26D9" w:rsidRPr="00EB0065" w:rsidRDefault="006B26D9" w:rsidP="006B26D9">
      <w:pPr>
        <w:pStyle w:val="Normal0"/>
        <w:numPr>
          <w:ilvl w:val="0"/>
          <w:numId w:val="105"/>
        </w:numPr>
        <w:pBdr>
          <w:top w:val="nil"/>
          <w:left w:val="nil"/>
          <w:bottom w:val="nil"/>
          <w:right w:val="nil"/>
          <w:between w:val="nil"/>
        </w:pBdr>
        <w:rPr>
          <w:b/>
          <w:bCs/>
          <w:sz w:val="20"/>
          <w:szCs w:val="20"/>
          <w:lang w:val="es-ES"/>
        </w:rPr>
      </w:pPr>
      <w:r w:rsidRPr="00EB0065">
        <w:rPr>
          <w:b/>
          <w:bCs/>
          <w:sz w:val="20"/>
          <w:szCs w:val="20"/>
          <w:lang w:val="es-ES"/>
        </w:rPr>
        <w:t>Minerales:</w:t>
      </w:r>
    </w:p>
    <w:p w14:paraId="031AAD7F" w14:textId="77777777" w:rsidR="006B26D9" w:rsidRPr="00EB0065" w:rsidRDefault="006B26D9" w:rsidP="006B26D9">
      <w:pPr>
        <w:pStyle w:val="Normal0"/>
        <w:pBdr>
          <w:top w:val="nil"/>
          <w:left w:val="nil"/>
          <w:bottom w:val="nil"/>
          <w:right w:val="nil"/>
          <w:between w:val="nil"/>
        </w:pBdr>
        <w:rPr>
          <w:sz w:val="20"/>
          <w:szCs w:val="20"/>
          <w:lang w:val="es-ES"/>
        </w:rPr>
      </w:pPr>
    </w:p>
    <w:p w14:paraId="317E84A7" w14:textId="77777777" w:rsidR="006B26D9" w:rsidRPr="00EB0065" w:rsidRDefault="006B26D9" w:rsidP="00EB0065">
      <w:pPr>
        <w:pStyle w:val="Normal0"/>
        <w:pBdr>
          <w:top w:val="nil"/>
          <w:left w:val="nil"/>
          <w:bottom w:val="nil"/>
          <w:right w:val="nil"/>
          <w:between w:val="nil"/>
        </w:pBdr>
        <w:ind w:left="360"/>
        <w:rPr>
          <w:sz w:val="20"/>
          <w:szCs w:val="20"/>
          <w:lang w:val="es-ES"/>
        </w:rPr>
      </w:pPr>
      <w:r w:rsidRPr="00EB0065">
        <w:rPr>
          <w:sz w:val="20"/>
          <w:szCs w:val="20"/>
          <w:lang w:val="es-ES"/>
        </w:rPr>
        <w:t>Los forrajes contienen entre un 5 y 10% de cenizas, en las gramíneas se encuentran cuando la planta alcanza su madurez y en las leguminosas es constante a través del ciclo del cultivo.</w:t>
      </w:r>
    </w:p>
    <w:p w14:paraId="5DB3D841" w14:textId="77777777" w:rsidR="006B26D9" w:rsidRPr="00EB0065" w:rsidRDefault="006B26D9" w:rsidP="00EB0065">
      <w:pPr>
        <w:pStyle w:val="Normal0"/>
        <w:pBdr>
          <w:top w:val="nil"/>
          <w:left w:val="nil"/>
          <w:bottom w:val="nil"/>
          <w:right w:val="nil"/>
          <w:between w:val="nil"/>
        </w:pBdr>
        <w:ind w:left="360"/>
        <w:rPr>
          <w:sz w:val="20"/>
          <w:szCs w:val="20"/>
          <w:lang w:val="es-ES"/>
        </w:rPr>
      </w:pPr>
    </w:p>
    <w:p w14:paraId="577C216F" w14:textId="77777777" w:rsidR="006B26D9" w:rsidRPr="00EB0065" w:rsidRDefault="006B26D9" w:rsidP="00EB0065">
      <w:pPr>
        <w:pStyle w:val="Normal0"/>
        <w:pBdr>
          <w:top w:val="nil"/>
          <w:left w:val="nil"/>
          <w:bottom w:val="nil"/>
          <w:right w:val="nil"/>
          <w:between w:val="nil"/>
        </w:pBdr>
        <w:ind w:left="360"/>
        <w:rPr>
          <w:sz w:val="20"/>
          <w:szCs w:val="20"/>
          <w:lang w:val="es-ES"/>
        </w:rPr>
      </w:pPr>
      <w:r w:rsidRPr="00EB0065">
        <w:rPr>
          <w:sz w:val="20"/>
          <w:szCs w:val="20"/>
          <w:lang w:val="es-ES"/>
        </w:rPr>
        <w:t>Los minerales presentes en los forrajes se dividen en microelementos y macroelementos.</w:t>
      </w:r>
    </w:p>
    <w:p w14:paraId="6FF69C16" w14:textId="77777777" w:rsidR="00800716" w:rsidRPr="00EB0065" w:rsidRDefault="00800716" w:rsidP="006B26D9">
      <w:pPr>
        <w:pStyle w:val="Normal0"/>
        <w:pBdr>
          <w:top w:val="nil"/>
          <w:left w:val="nil"/>
          <w:bottom w:val="nil"/>
          <w:right w:val="nil"/>
          <w:between w:val="nil"/>
        </w:pBdr>
        <w:rPr>
          <w:sz w:val="20"/>
          <w:szCs w:val="20"/>
          <w:lang w:val="es-ES"/>
        </w:rPr>
      </w:pPr>
    </w:p>
    <w:p w14:paraId="3898CD66" w14:textId="77777777" w:rsidR="00800716" w:rsidRPr="00EB0065" w:rsidRDefault="00800716" w:rsidP="006B26D9">
      <w:pPr>
        <w:pStyle w:val="Normal0"/>
        <w:pBdr>
          <w:top w:val="nil"/>
          <w:left w:val="nil"/>
          <w:bottom w:val="nil"/>
          <w:right w:val="nil"/>
          <w:between w:val="nil"/>
        </w:pBdr>
        <w:rPr>
          <w:sz w:val="20"/>
          <w:szCs w:val="20"/>
          <w:lang w:val="es-ES"/>
        </w:rPr>
      </w:pPr>
    </w:p>
    <w:p w14:paraId="067FB108" w14:textId="09AC67AF" w:rsidR="006B26D9" w:rsidRPr="00EB0065" w:rsidRDefault="006B26D9" w:rsidP="00EB0065">
      <w:pPr>
        <w:pStyle w:val="Normal0"/>
        <w:numPr>
          <w:ilvl w:val="0"/>
          <w:numId w:val="140"/>
        </w:numPr>
        <w:pBdr>
          <w:top w:val="nil"/>
          <w:left w:val="nil"/>
          <w:bottom w:val="nil"/>
          <w:right w:val="nil"/>
          <w:between w:val="nil"/>
        </w:pBdr>
        <w:rPr>
          <w:b/>
          <w:bCs/>
          <w:sz w:val="20"/>
          <w:szCs w:val="20"/>
          <w:lang w:val="es-ES"/>
        </w:rPr>
      </w:pPr>
      <w:r w:rsidRPr="00EB0065">
        <w:rPr>
          <w:b/>
          <w:bCs/>
          <w:sz w:val="20"/>
          <w:szCs w:val="20"/>
          <w:lang w:val="es-ES"/>
        </w:rPr>
        <w:t xml:space="preserve">Macroelementos: </w:t>
      </w:r>
    </w:p>
    <w:p w14:paraId="6E1CD9A1" w14:textId="77777777" w:rsidR="006B26D9" w:rsidRPr="00EB0065" w:rsidRDefault="006B26D9" w:rsidP="006B26D9">
      <w:pPr>
        <w:pStyle w:val="Normal0"/>
        <w:pBdr>
          <w:top w:val="nil"/>
          <w:left w:val="nil"/>
          <w:bottom w:val="nil"/>
          <w:right w:val="nil"/>
          <w:between w:val="nil"/>
        </w:pBdr>
        <w:rPr>
          <w:sz w:val="20"/>
          <w:szCs w:val="20"/>
          <w:lang w:val="es-ES"/>
        </w:rPr>
      </w:pPr>
    </w:p>
    <w:p w14:paraId="5183ABDB" w14:textId="4EA38715" w:rsidR="00800716" w:rsidRPr="00EB0065" w:rsidRDefault="006B26D9" w:rsidP="00EB0065">
      <w:pPr>
        <w:pStyle w:val="Normal0"/>
        <w:pBdr>
          <w:top w:val="nil"/>
          <w:left w:val="nil"/>
          <w:bottom w:val="nil"/>
          <w:right w:val="nil"/>
          <w:between w:val="nil"/>
        </w:pBdr>
        <w:ind w:left="360"/>
        <w:rPr>
          <w:sz w:val="20"/>
          <w:szCs w:val="20"/>
          <w:lang w:val="es-ES"/>
        </w:rPr>
      </w:pPr>
      <w:r w:rsidRPr="00EB0065">
        <w:rPr>
          <w:sz w:val="20"/>
          <w:szCs w:val="20"/>
          <w:lang w:val="es-ES"/>
        </w:rPr>
        <w:t>En este grupo se encuentran el calcio, fósforo, potasio, magnesio, sodio, cloro, azufre y silíceo. A continuación, se explica de manera breve:</w:t>
      </w:r>
    </w:p>
    <w:p w14:paraId="6BF861E5" w14:textId="77777777" w:rsidR="006B26D9" w:rsidRPr="00EB0065" w:rsidRDefault="006B26D9" w:rsidP="006B26D9">
      <w:pPr>
        <w:pStyle w:val="Normal0"/>
        <w:pBdr>
          <w:top w:val="nil"/>
          <w:left w:val="nil"/>
          <w:bottom w:val="nil"/>
          <w:right w:val="nil"/>
          <w:between w:val="nil"/>
        </w:pBdr>
        <w:jc w:val="both"/>
        <w:rPr>
          <w:sz w:val="20"/>
          <w:szCs w:val="20"/>
          <w:lang w:val="es-ES"/>
        </w:rPr>
      </w:pPr>
    </w:p>
    <w:p w14:paraId="03CBA346" w14:textId="7F3D965E" w:rsidR="006B26D9" w:rsidRPr="00EB0065" w:rsidRDefault="006B26D9" w:rsidP="006B26D9">
      <w:pPr>
        <w:pStyle w:val="Normal0"/>
        <w:pBdr>
          <w:top w:val="nil"/>
          <w:left w:val="nil"/>
          <w:bottom w:val="nil"/>
          <w:right w:val="nil"/>
          <w:between w:val="nil"/>
        </w:pBdr>
        <w:jc w:val="both"/>
        <w:rPr>
          <w:sz w:val="20"/>
          <w:szCs w:val="20"/>
          <w:lang w:val="es-ES"/>
        </w:rPr>
      </w:pPr>
      <w:r w:rsidRPr="00EB0065">
        <w:rPr>
          <w:noProof/>
          <w:sz w:val="20"/>
          <w:szCs w:val="20"/>
          <w:lang w:val="en-US" w:eastAsia="en-US"/>
        </w:rPr>
        <mc:AlternateContent>
          <mc:Choice Requires="wps">
            <w:drawing>
              <wp:inline distT="0" distB="0" distL="0" distR="0" wp14:anchorId="78BE7E52" wp14:editId="65B9DFAE">
                <wp:extent cx="5402580" cy="730866"/>
                <wp:effectExtent l="0" t="0" r="26670" b="12700"/>
                <wp:docPr id="933845386" name="Rectángulo 933845386"/>
                <wp:cNvGraphicFramePr/>
                <a:graphic xmlns:a="http://schemas.openxmlformats.org/drawingml/2006/main">
                  <a:graphicData uri="http://schemas.microsoft.com/office/word/2010/wordprocessingShape">
                    <wps:wsp>
                      <wps:cNvSpPr/>
                      <wps:spPr>
                        <a:xfrm>
                          <a:off x="0" y="0"/>
                          <a:ext cx="5402580" cy="730866"/>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593EC1D4" w14:textId="1676F2E3" w:rsidR="006B26D9" w:rsidRPr="00B72025" w:rsidRDefault="006B26D9" w:rsidP="006B26D9">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w:t>
                            </w:r>
                            <w:r w:rsidRPr="00D8013B">
                              <w:rPr>
                                <w:b/>
                                <w:color w:val="FFFFFF"/>
                              </w:rPr>
                              <w:t xml:space="preserve"> </w:t>
                            </w:r>
                            <w:r>
                              <w:rPr>
                                <w:b/>
                                <w:color w:val="FFFFFF"/>
                              </w:rPr>
                              <w:t>Macroelementos</w:t>
                            </w:r>
                            <w:r w:rsidRPr="00524EC6">
                              <w:rPr>
                                <w:b/>
                                <w:color w:val="FFFFFF"/>
                              </w:rPr>
                              <w:t xml:space="preserve"> _CF01</w:t>
                            </w:r>
                            <w:r>
                              <w:rPr>
                                <w:b/>
                                <w:color w:val="FFFFFF"/>
                              </w:rPr>
                              <w:t>_</w:t>
                            </w:r>
                            <w:r>
                              <w:rPr>
                                <w:b/>
                                <w:color w:val="FFFFFF" w:themeColor="background1"/>
                              </w:rPr>
                              <w:t>72312126</w:t>
                            </w:r>
                          </w:p>
                          <w:p w14:paraId="579EB975" w14:textId="77777777" w:rsidR="006B26D9" w:rsidRPr="00B72025" w:rsidRDefault="006B26D9" w:rsidP="006B26D9">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78BE7E52" id="Rectángulo 933845386" o:spid="_x0000_s1032" style="width:425.4pt;height:57.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" fillcolor="#39a900" strokecolor="#42719b" strokeweight="1pt">
                <v:stroke startarrowwidth="narrow" startarrowlength="short" endarrowwidth="narrow" endarrowlength="short" miterlimit="5243f"/>
                <v:textbox inset="2.53958mm,1.2694mm,2.53958mm,1.2694mm">
                  <w:txbxContent>
                    <w:p w14:paraId="593EC1D4" w14:textId="1676F2E3" w:rsidR="006B26D9" w:rsidRPr="00B72025" w:rsidRDefault="006B26D9" w:rsidP="006B26D9">
                      <w:pPr>
                        <w:spacing w:line="275" w:lineRule="auto"/>
                        <w:jc w:val="center"/>
                        <w:textDirection w:val="btLr"/>
                        <w:rPr>
                          <w:b/>
                        </w:rPr>
                      </w:pPr>
                      <w:r w:rsidRPr="00B72025">
                        <w:rPr>
                          <w:b/>
                          <w:color w:val="FFFFFF"/>
                        </w:rPr>
                        <w:t>DI</w:t>
                      </w:r>
                      <w:r>
                        <w:rPr>
                          <w:b/>
                          <w:color w:val="FFFFFF"/>
                        </w:rPr>
                        <w:t xml:space="preserve"> _</w:t>
                      </w:r>
                      <w:r w:rsidRPr="00E06B06">
                        <w:t xml:space="preserve"> </w:t>
                      </w:r>
                      <w:r>
                        <w:rPr>
                          <w:b/>
                          <w:color w:val="FFFFFF"/>
                        </w:rPr>
                        <w:t>Carrusel _</w:t>
                      </w:r>
                      <w:r w:rsidRPr="00D8013B">
                        <w:rPr>
                          <w:b/>
                          <w:color w:val="FFFFFF"/>
                        </w:rPr>
                        <w:t xml:space="preserve"> </w:t>
                      </w:r>
                      <w:r>
                        <w:rPr>
                          <w:b/>
                          <w:color w:val="FFFFFF"/>
                        </w:rPr>
                        <w:t>Macroelementos</w:t>
                      </w:r>
                      <w:r w:rsidRPr="00524EC6">
                        <w:rPr>
                          <w:b/>
                          <w:color w:val="FFFFFF"/>
                        </w:rPr>
                        <w:t xml:space="preserve"> _CF01</w:t>
                      </w:r>
                      <w:r>
                        <w:rPr>
                          <w:b/>
                          <w:color w:val="FFFFFF"/>
                        </w:rPr>
                        <w:t>_</w:t>
                      </w:r>
                      <w:r>
                        <w:rPr>
                          <w:b/>
                          <w:color w:val="FFFFFF" w:themeColor="background1"/>
                        </w:rPr>
                        <w:t>72312126</w:t>
                      </w:r>
                    </w:p>
                    <w:p w14:paraId="579EB975" w14:textId="77777777" w:rsidR="006B26D9" w:rsidRPr="00B72025" w:rsidRDefault="006B26D9" w:rsidP="006B26D9">
                      <w:pPr>
                        <w:spacing w:line="275" w:lineRule="auto"/>
                        <w:jc w:val="center"/>
                        <w:textDirection w:val="btLr"/>
                        <w:rPr>
                          <w:b/>
                        </w:rPr>
                      </w:pPr>
                    </w:p>
                  </w:txbxContent>
                </v:textbox>
                <w10:anchorlock/>
              </v:rect>
            </w:pict>
          </mc:Fallback>
        </mc:AlternateContent>
      </w:r>
    </w:p>
    <w:p w14:paraId="51C82E88" w14:textId="77777777" w:rsidR="006B26D9" w:rsidRPr="00EB0065" w:rsidRDefault="006B26D9" w:rsidP="006B26D9">
      <w:pPr>
        <w:pStyle w:val="Normal0"/>
        <w:pBdr>
          <w:top w:val="nil"/>
          <w:left w:val="nil"/>
          <w:bottom w:val="nil"/>
          <w:right w:val="nil"/>
          <w:between w:val="nil"/>
        </w:pBdr>
        <w:jc w:val="both"/>
        <w:rPr>
          <w:sz w:val="20"/>
          <w:szCs w:val="20"/>
          <w:lang w:val="es-ES"/>
        </w:rPr>
      </w:pPr>
    </w:p>
    <w:p w14:paraId="7694ABCB" w14:textId="099D3C88" w:rsidR="006B26D9" w:rsidRPr="00EB0065" w:rsidRDefault="006B26D9" w:rsidP="006B26D9">
      <w:pPr>
        <w:pStyle w:val="Normal0"/>
        <w:numPr>
          <w:ilvl w:val="0"/>
          <w:numId w:val="105"/>
        </w:numPr>
        <w:pBdr>
          <w:top w:val="nil"/>
          <w:left w:val="nil"/>
          <w:bottom w:val="nil"/>
          <w:right w:val="nil"/>
          <w:between w:val="nil"/>
        </w:pBdr>
        <w:jc w:val="both"/>
        <w:rPr>
          <w:b/>
          <w:bCs/>
          <w:sz w:val="20"/>
          <w:szCs w:val="20"/>
          <w:lang w:val="es-ES"/>
        </w:rPr>
      </w:pPr>
      <w:r w:rsidRPr="00EB0065">
        <w:rPr>
          <w:b/>
          <w:bCs/>
          <w:sz w:val="20"/>
          <w:szCs w:val="20"/>
          <w:lang w:val="es-ES"/>
        </w:rPr>
        <w:t>Vitaminas:</w:t>
      </w:r>
    </w:p>
    <w:p w14:paraId="408F912B" w14:textId="77777777" w:rsidR="006B26D9" w:rsidRPr="00EB0065" w:rsidRDefault="006B26D9" w:rsidP="006B26D9">
      <w:pPr>
        <w:pStyle w:val="Normal0"/>
        <w:pBdr>
          <w:top w:val="nil"/>
          <w:left w:val="nil"/>
          <w:bottom w:val="nil"/>
          <w:right w:val="nil"/>
          <w:between w:val="nil"/>
        </w:pBdr>
        <w:jc w:val="both"/>
        <w:rPr>
          <w:sz w:val="20"/>
          <w:szCs w:val="20"/>
          <w:lang w:val="es-ES"/>
        </w:rPr>
      </w:pPr>
    </w:p>
    <w:p w14:paraId="5EC0F35D" w14:textId="77777777" w:rsidR="006B26D9" w:rsidRPr="00EB0065" w:rsidRDefault="006B26D9" w:rsidP="00EB0065">
      <w:pPr>
        <w:pStyle w:val="Normal0"/>
        <w:pBdr>
          <w:top w:val="nil"/>
          <w:left w:val="nil"/>
          <w:bottom w:val="nil"/>
          <w:right w:val="nil"/>
          <w:between w:val="nil"/>
        </w:pBdr>
        <w:ind w:left="360"/>
        <w:jc w:val="both"/>
        <w:rPr>
          <w:sz w:val="20"/>
          <w:szCs w:val="20"/>
          <w:lang w:val="es-ES"/>
        </w:rPr>
      </w:pPr>
      <w:r w:rsidRPr="00EB0065">
        <w:rPr>
          <w:sz w:val="20"/>
          <w:szCs w:val="20"/>
          <w:lang w:val="es-ES"/>
        </w:rPr>
        <w:t>En los forrajes se encuentran los carotenos, que al ser digeridos por el organismo del animal los convierte en vitaminas, que son indispensables para el desarrollo, crecimiento y salubridad de los bovinos.</w:t>
      </w:r>
    </w:p>
    <w:p w14:paraId="2B452156" w14:textId="77777777" w:rsidR="006B26D9" w:rsidRPr="00EB0065" w:rsidRDefault="006B26D9" w:rsidP="006B26D9">
      <w:pPr>
        <w:pStyle w:val="Normal0"/>
        <w:pBdr>
          <w:top w:val="nil"/>
          <w:left w:val="nil"/>
          <w:bottom w:val="nil"/>
          <w:right w:val="nil"/>
          <w:between w:val="nil"/>
        </w:pBdr>
        <w:jc w:val="both"/>
        <w:rPr>
          <w:sz w:val="20"/>
          <w:szCs w:val="20"/>
          <w:lang w:val="es-ES"/>
        </w:rPr>
      </w:pPr>
    </w:p>
    <w:p w14:paraId="161C9EF6" w14:textId="361FFBFF" w:rsidR="006B26D9" w:rsidRPr="00EB0065" w:rsidRDefault="006B26D9" w:rsidP="006B26D9">
      <w:pPr>
        <w:pStyle w:val="Normal0"/>
        <w:numPr>
          <w:ilvl w:val="0"/>
          <w:numId w:val="105"/>
        </w:numPr>
        <w:pBdr>
          <w:top w:val="nil"/>
          <w:left w:val="nil"/>
          <w:bottom w:val="nil"/>
          <w:right w:val="nil"/>
          <w:between w:val="nil"/>
        </w:pBdr>
        <w:jc w:val="both"/>
        <w:rPr>
          <w:b/>
          <w:bCs/>
          <w:sz w:val="20"/>
          <w:szCs w:val="20"/>
          <w:lang w:val="es-ES"/>
        </w:rPr>
      </w:pPr>
      <w:r w:rsidRPr="00EB0065">
        <w:rPr>
          <w:b/>
          <w:bCs/>
          <w:sz w:val="20"/>
          <w:szCs w:val="20"/>
          <w:lang w:val="es-ES"/>
        </w:rPr>
        <w:t>Modelos de suministro de forraje:</w:t>
      </w:r>
    </w:p>
    <w:p w14:paraId="630AF81D" w14:textId="77777777" w:rsidR="006B26D9" w:rsidRPr="00EB0065" w:rsidRDefault="006B26D9" w:rsidP="006B26D9">
      <w:pPr>
        <w:pStyle w:val="Normal0"/>
        <w:pBdr>
          <w:top w:val="nil"/>
          <w:left w:val="nil"/>
          <w:bottom w:val="nil"/>
          <w:right w:val="nil"/>
          <w:between w:val="nil"/>
        </w:pBdr>
        <w:jc w:val="both"/>
        <w:rPr>
          <w:sz w:val="20"/>
          <w:szCs w:val="20"/>
          <w:lang w:val="es-ES"/>
        </w:rPr>
      </w:pPr>
    </w:p>
    <w:p w14:paraId="0A928AC5" w14:textId="77777777" w:rsidR="001A705D" w:rsidRPr="00EB0065" w:rsidRDefault="006B26D9" w:rsidP="00EB0065">
      <w:pPr>
        <w:pStyle w:val="Normal0"/>
        <w:pBdr>
          <w:top w:val="nil"/>
          <w:left w:val="nil"/>
          <w:bottom w:val="nil"/>
          <w:right w:val="nil"/>
          <w:between w:val="nil"/>
        </w:pBdr>
        <w:ind w:left="360"/>
        <w:jc w:val="both"/>
        <w:rPr>
          <w:sz w:val="20"/>
          <w:szCs w:val="20"/>
          <w:lang w:val="es-ES"/>
        </w:rPr>
      </w:pPr>
      <w:r w:rsidRPr="00EB0065">
        <w:rPr>
          <w:sz w:val="20"/>
          <w:szCs w:val="20"/>
          <w:lang w:val="es-ES"/>
        </w:rPr>
        <w:t xml:space="preserve">El forraje es el alimento del ganado bovino y está constituido por pastos, heno y raíces. Un suministro constante de forraje de alta calidad representa una sólida base para tener un hato </w:t>
      </w:r>
      <w:r w:rsidRPr="00EB0065">
        <w:rPr>
          <w:sz w:val="20"/>
          <w:szCs w:val="20"/>
          <w:lang w:val="es-ES"/>
        </w:rPr>
        <w:lastRenderedPageBreak/>
        <w:t xml:space="preserve">saludable de bovinos y se convierte en un factor fundamental para que el negocio de la ganadería sea rentable, tanto en el caso de la producción de carne como en el de la leche. </w:t>
      </w:r>
    </w:p>
    <w:p w14:paraId="304FEC3B" w14:textId="77777777" w:rsidR="001A705D" w:rsidRPr="00EB0065" w:rsidRDefault="001A705D" w:rsidP="00EB0065">
      <w:pPr>
        <w:pStyle w:val="Normal0"/>
        <w:pBdr>
          <w:top w:val="nil"/>
          <w:left w:val="nil"/>
          <w:bottom w:val="nil"/>
          <w:right w:val="nil"/>
          <w:between w:val="nil"/>
        </w:pBdr>
        <w:ind w:left="360"/>
        <w:jc w:val="both"/>
        <w:rPr>
          <w:sz w:val="20"/>
          <w:szCs w:val="20"/>
          <w:lang w:val="es-ES"/>
        </w:rPr>
      </w:pPr>
    </w:p>
    <w:p w14:paraId="36DD6BF1" w14:textId="32E257D2" w:rsidR="006B26D9" w:rsidRPr="00EB0065" w:rsidRDefault="006B26D9" w:rsidP="00EB0065">
      <w:pPr>
        <w:pStyle w:val="Normal0"/>
        <w:pBdr>
          <w:top w:val="nil"/>
          <w:left w:val="nil"/>
          <w:bottom w:val="nil"/>
          <w:right w:val="nil"/>
          <w:between w:val="nil"/>
        </w:pBdr>
        <w:ind w:left="360"/>
        <w:jc w:val="both"/>
        <w:rPr>
          <w:sz w:val="20"/>
          <w:szCs w:val="20"/>
          <w:lang w:val="es-ES"/>
        </w:rPr>
      </w:pPr>
      <w:r w:rsidRPr="00EB0065">
        <w:rPr>
          <w:sz w:val="20"/>
          <w:szCs w:val="20"/>
          <w:lang w:val="es-ES"/>
        </w:rPr>
        <w:t>La importancia del forraje crea la necesidad de realizar una adecuada planificación en cuanto a su producción y así mismo, que esta coincida con la capacidad de la finca y con los requerimientos nutricionales del ganado que se tiene.</w:t>
      </w:r>
    </w:p>
    <w:p w14:paraId="6782DC9B" w14:textId="77777777" w:rsidR="006B26D9" w:rsidRPr="00EB0065" w:rsidRDefault="006B26D9" w:rsidP="006B26D9">
      <w:pPr>
        <w:pStyle w:val="Normal0"/>
        <w:pBdr>
          <w:top w:val="nil"/>
          <w:left w:val="nil"/>
          <w:bottom w:val="nil"/>
          <w:right w:val="nil"/>
          <w:between w:val="nil"/>
        </w:pBdr>
        <w:jc w:val="both"/>
        <w:rPr>
          <w:sz w:val="20"/>
          <w:szCs w:val="20"/>
          <w:lang w:val="es-ES"/>
        </w:rPr>
      </w:pPr>
    </w:p>
    <w:p w14:paraId="22562145" w14:textId="1468A773" w:rsidR="006B26D9" w:rsidRPr="00EB0065" w:rsidRDefault="006B26D9" w:rsidP="006B26D9">
      <w:pPr>
        <w:pStyle w:val="Normal0"/>
        <w:numPr>
          <w:ilvl w:val="0"/>
          <w:numId w:val="105"/>
        </w:numPr>
        <w:pBdr>
          <w:top w:val="nil"/>
          <w:left w:val="nil"/>
          <w:bottom w:val="nil"/>
          <w:right w:val="nil"/>
          <w:between w:val="nil"/>
        </w:pBdr>
        <w:jc w:val="both"/>
        <w:rPr>
          <w:b/>
          <w:bCs/>
          <w:sz w:val="20"/>
          <w:szCs w:val="20"/>
          <w:lang w:val="es-ES"/>
        </w:rPr>
      </w:pPr>
      <w:r w:rsidRPr="00EB0065">
        <w:rPr>
          <w:b/>
          <w:bCs/>
          <w:sz w:val="20"/>
          <w:szCs w:val="20"/>
          <w:lang w:val="es-ES"/>
        </w:rPr>
        <w:t>Bancos forrajeros:</w:t>
      </w:r>
    </w:p>
    <w:p w14:paraId="5D470A50" w14:textId="77777777" w:rsidR="006B26D9" w:rsidRPr="00EB0065" w:rsidRDefault="006B26D9" w:rsidP="006B26D9">
      <w:pPr>
        <w:pStyle w:val="Normal0"/>
        <w:pBdr>
          <w:top w:val="nil"/>
          <w:left w:val="nil"/>
          <w:bottom w:val="nil"/>
          <w:right w:val="nil"/>
          <w:between w:val="nil"/>
        </w:pBdr>
        <w:jc w:val="both"/>
        <w:rPr>
          <w:sz w:val="20"/>
          <w:szCs w:val="20"/>
          <w:lang w:val="es-ES"/>
        </w:rPr>
      </w:pPr>
    </w:p>
    <w:p w14:paraId="09638C63" w14:textId="77777777" w:rsidR="006B26D9" w:rsidRPr="00EB0065" w:rsidRDefault="006B26D9" w:rsidP="00EB0065">
      <w:pPr>
        <w:pStyle w:val="Normal0"/>
        <w:pBdr>
          <w:top w:val="nil"/>
          <w:left w:val="nil"/>
          <w:bottom w:val="nil"/>
          <w:right w:val="nil"/>
          <w:between w:val="nil"/>
        </w:pBdr>
        <w:ind w:left="360"/>
        <w:jc w:val="both"/>
        <w:rPr>
          <w:sz w:val="20"/>
          <w:szCs w:val="20"/>
          <w:lang w:val="es-ES"/>
        </w:rPr>
      </w:pPr>
      <w:r w:rsidRPr="00EB0065">
        <w:rPr>
          <w:sz w:val="20"/>
          <w:szCs w:val="20"/>
          <w:lang w:val="es-ES"/>
        </w:rPr>
        <w:t>Una forma de obtener fuentes alternas de energía y proteína para el ganado es mediante la utilización de bancos forrajeros, que corresponden a un área de la finca ganadera destinada a la siembra de forraje de alta calidad o de algún otro material que sirva como suplemento alimenticio para el ganado.</w:t>
      </w:r>
    </w:p>
    <w:p w14:paraId="4AF1A9BF" w14:textId="77777777" w:rsidR="006B26D9" w:rsidRPr="00EB0065" w:rsidRDefault="006B26D9" w:rsidP="00EB0065">
      <w:pPr>
        <w:pStyle w:val="Normal0"/>
        <w:pBdr>
          <w:top w:val="nil"/>
          <w:left w:val="nil"/>
          <w:bottom w:val="nil"/>
          <w:right w:val="nil"/>
          <w:between w:val="nil"/>
        </w:pBdr>
        <w:ind w:left="360"/>
        <w:jc w:val="both"/>
        <w:rPr>
          <w:sz w:val="20"/>
          <w:szCs w:val="20"/>
          <w:lang w:val="es-ES"/>
        </w:rPr>
      </w:pPr>
    </w:p>
    <w:p w14:paraId="38969DD7" w14:textId="4B0D65F7" w:rsidR="006B26D9" w:rsidRPr="00EB0065" w:rsidRDefault="006B26D9" w:rsidP="00EB0065">
      <w:pPr>
        <w:pStyle w:val="Normal0"/>
        <w:pBdr>
          <w:top w:val="nil"/>
          <w:left w:val="nil"/>
          <w:bottom w:val="nil"/>
          <w:right w:val="nil"/>
          <w:between w:val="nil"/>
        </w:pBdr>
        <w:ind w:left="360"/>
        <w:jc w:val="both"/>
        <w:rPr>
          <w:sz w:val="20"/>
          <w:szCs w:val="20"/>
          <w:lang w:val="es-ES"/>
        </w:rPr>
      </w:pPr>
      <w:r w:rsidRPr="00EB0065">
        <w:rPr>
          <w:sz w:val="20"/>
          <w:szCs w:val="20"/>
          <w:lang w:val="es-ES"/>
        </w:rPr>
        <w:t>A lo largo de todo el año se produce alimento en este lugar, que se conserva para ser utilizado en las épocas críticas en las que la producción de la finca se vea afectada. En los periodos donde la disponibilidad de comida disminuye o la calidad del forraje se ve afectada, las reservas de forraje óptimo son utilizadas para suplementar la dieta del ganado, mejorando su nutrición para que mantenga una condición productiva estable.</w:t>
      </w:r>
    </w:p>
    <w:p w14:paraId="53161319" w14:textId="77777777" w:rsidR="007E0215" w:rsidRPr="00EB0065" w:rsidRDefault="007E0215" w:rsidP="00EB0065">
      <w:pPr>
        <w:pStyle w:val="Normal0"/>
        <w:pBdr>
          <w:top w:val="nil"/>
          <w:left w:val="nil"/>
          <w:bottom w:val="nil"/>
          <w:right w:val="nil"/>
          <w:between w:val="nil"/>
        </w:pBdr>
        <w:ind w:left="360"/>
        <w:jc w:val="both"/>
        <w:rPr>
          <w:sz w:val="20"/>
          <w:szCs w:val="20"/>
          <w:lang w:val="es-ES"/>
        </w:rPr>
      </w:pPr>
    </w:p>
    <w:p w14:paraId="632AFDD9" w14:textId="77777777" w:rsidR="006B26D9" w:rsidRPr="00EB0065" w:rsidRDefault="006B26D9" w:rsidP="00EB0065">
      <w:pPr>
        <w:pStyle w:val="Normal0"/>
        <w:pBdr>
          <w:top w:val="nil"/>
          <w:left w:val="nil"/>
          <w:bottom w:val="nil"/>
          <w:right w:val="nil"/>
          <w:between w:val="nil"/>
        </w:pBdr>
        <w:ind w:left="360"/>
        <w:jc w:val="both"/>
        <w:rPr>
          <w:sz w:val="20"/>
          <w:szCs w:val="20"/>
          <w:lang w:val="es-ES"/>
        </w:rPr>
      </w:pPr>
      <w:r w:rsidRPr="00EB0065">
        <w:rPr>
          <w:sz w:val="20"/>
          <w:szCs w:val="20"/>
          <w:lang w:val="es-ES"/>
        </w:rPr>
        <w:t>Los bancos forrajeros demandan una inversión de capital que inicialmente puede parecer un costo adicional sin beneficios, sin embargo, en el momento en que el prado del potrero no puede cumplir con los requerimientos nutricionales del  animal, la inversión se recupera al evitarse grandes pérdidas de dinero por disminuciones de productividad.</w:t>
      </w:r>
    </w:p>
    <w:p w14:paraId="03596A5E" w14:textId="77777777" w:rsidR="006B26D9" w:rsidRPr="00EB0065" w:rsidRDefault="006B26D9" w:rsidP="006B26D9">
      <w:pPr>
        <w:pStyle w:val="Normal0"/>
        <w:pBdr>
          <w:top w:val="nil"/>
          <w:left w:val="nil"/>
          <w:bottom w:val="nil"/>
          <w:right w:val="nil"/>
          <w:between w:val="nil"/>
        </w:pBdr>
        <w:jc w:val="both"/>
        <w:rPr>
          <w:sz w:val="20"/>
          <w:szCs w:val="20"/>
          <w:lang w:val="es-ES"/>
        </w:rPr>
      </w:pPr>
    </w:p>
    <w:p w14:paraId="18524748" w14:textId="22011962" w:rsidR="006B26D9" w:rsidRPr="00EB0065" w:rsidRDefault="006B26D9" w:rsidP="006B26D9">
      <w:pPr>
        <w:pStyle w:val="Normal0"/>
        <w:numPr>
          <w:ilvl w:val="0"/>
          <w:numId w:val="105"/>
        </w:numPr>
        <w:pBdr>
          <w:top w:val="nil"/>
          <w:left w:val="nil"/>
          <w:bottom w:val="nil"/>
          <w:right w:val="nil"/>
          <w:between w:val="nil"/>
        </w:pBdr>
        <w:jc w:val="both"/>
        <w:rPr>
          <w:b/>
          <w:bCs/>
          <w:sz w:val="20"/>
          <w:szCs w:val="20"/>
          <w:lang w:val="es-ES"/>
        </w:rPr>
      </w:pPr>
      <w:r w:rsidRPr="00EB0065">
        <w:rPr>
          <w:b/>
          <w:bCs/>
          <w:sz w:val="20"/>
          <w:szCs w:val="20"/>
          <w:lang w:val="es-ES"/>
        </w:rPr>
        <w:t>Forraje de flujo:</w:t>
      </w:r>
    </w:p>
    <w:p w14:paraId="2785524D" w14:textId="77777777" w:rsidR="006B26D9" w:rsidRPr="00EB0065" w:rsidRDefault="006B26D9" w:rsidP="006B26D9">
      <w:pPr>
        <w:pStyle w:val="Normal0"/>
        <w:pBdr>
          <w:top w:val="nil"/>
          <w:left w:val="nil"/>
          <w:bottom w:val="nil"/>
          <w:right w:val="nil"/>
          <w:between w:val="nil"/>
        </w:pBdr>
        <w:jc w:val="both"/>
        <w:rPr>
          <w:sz w:val="20"/>
          <w:szCs w:val="20"/>
          <w:lang w:val="es-ES"/>
        </w:rPr>
      </w:pPr>
    </w:p>
    <w:p w14:paraId="26EF4EB6" w14:textId="40B30FD7" w:rsidR="006B26D9" w:rsidRPr="00EB0065" w:rsidRDefault="006B26D9" w:rsidP="00EB0065">
      <w:pPr>
        <w:pStyle w:val="Normal0"/>
        <w:pBdr>
          <w:top w:val="nil"/>
          <w:left w:val="nil"/>
          <w:bottom w:val="nil"/>
          <w:right w:val="nil"/>
          <w:between w:val="nil"/>
        </w:pBdr>
        <w:ind w:left="360"/>
        <w:jc w:val="both"/>
        <w:rPr>
          <w:sz w:val="20"/>
          <w:szCs w:val="20"/>
          <w:lang w:val="es-ES"/>
        </w:rPr>
      </w:pPr>
      <w:r w:rsidRPr="00EB0065">
        <w:rPr>
          <w:sz w:val="20"/>
          <w:szCs w:val="20"/>
          <w:lang w:val="es-ES"/>
        </w:rPr>
        <w:t>Indica la cantidad de forraje disponible en cada una de las fuentes presentes en la finca durante cada mes. El modelo de planificación debe estar orientado a igualar las cargas del forraje de flujo con el consumo mensual de alimento por parte del ganado, naturalmente esto no resulta una tarea fácil, sin embargo, es posible emplear algunas estrategias para alcanzar dicho objetivo, entre las cuales se encuentra el sacrificio estratégico de ganado o la planificación de partos, además es posible planear excesos de producción de forraje para ciertas épocas del año, en donde la demanda de alimento se incrementa.</w:t>
      </w:r>
    </w:p>
    <w:p w14:paraId="1D4E44F5" w14:textId="77777777" w:rsidR="007E0215" w:rsidRPr="00EB0065" w:rsidRDefault="007E0215" w:rsidP="006B26D9">
      <w:pPr>
        <w:pStyle w:val="Normal0"/>
        <w:pBdr>
          <w:top w:val="nil"/>
          <w:left w:val="nil"/>
          <w:bottom w:val="nil"/>
          <w:right w:val="nil"/>
          <w:between w:val="nil"/>
        </w:pBdr>
        <w:jc w:val="both"/>
        <w:rPr>
          <w:color w:val="FF0000"/>
          <w:sz w:val="20"/>
          <w:szCs w:val="20"/>
          <w:lang w:val="es-ES"/>
        </w:rPr>
      </w:pPr>
    </w:p>
    <w:p w14:paraId="7F268F70" w14:textId="252E3213" w:rsidR="00800716" w:rsidRPr="00EB0065" w:rsidRDefault="006B26D9" w:rsidP="006B26D9">
      <w:pPr>
        <w:pStyle w:val="Normal0"/>
        <w:numPr>
          <w:ilvl w:val="0"/>
          <w:numId w:val="27"/>
        </w:numPr>
        <w:pBdr>
          <w:top w:val="nil"/>
          <w:left w:val="nil"/>
          <w:bottom w:val="nil"/>
          <w:right w:val="nil"/>
          <w:between w:val="nil"/>
        </w:pBdr>
        <w:jc w:val="both"/>
        <w:rPr>
          <w:b/>
          <w:bCs/>
          <w:sz w:val="20"/>
          <w:szCs w:val="20"/>
          <w:lang w:val="es-ES"/>
        </w:rPr>
      </w:pPr>
      <w:r w:rsidRPr="00EB0065">
        <w:rPr>
          <w:b/>
          <w:bCs/>
          <w:sz w:val="20"/>
          <w:szCs w:val="20"/>
          <w:lang w:val="es-ES"/>
        </w:rPr>
        <w:t>Pastos y técnicas para la conservación de forrajes.</w:t>
      </w:r>
    </w:p>
    <w:p w14:paraId="2EAD2170" w14:textId="77777777" w:rsidR="006B26D9" w:rsidRPr="00EB0065" w:rsidRDefault="006B26D9" w:rsidP="006B26D9">
      <w:pPr>
        <w:pStyle w:val="Normal0"/>
        <w:pBdr>
          <w:top w:val="nil"/>
          <w:left w:val="nil"/>
          <w:bottom w:val="nil"/>
          <w:right w:val="nil"/>
          <w:between w:val="nil"/>
        </w:pBdr>
        <w:jc w:val="both"/>
        <w:rPr>
          <w:b/>
          <w:bCs/>
          <w:sz w:val="20"/>
          <w:szCs w:val="20"/>
          <w:lang w:val="es-ES"/>
        </w:rPr>
      </w:pPr>
    </w:p>
    <w:p w14:paraId="6FD85FC0" w14:textId="77777777" w:rsidR="006B26D9" w:rsidRPr="00EB0065" w:rsidRDefault="006B26D9" w:rsidP="006B26D9">
      <w:pPr>
        <w:pStyle w:val="Normal0"/>
        <w:pBdr>
          <w:top w:val="nil"/>
          <w:left w:val="nil"/>
          <w:bottom w:val="nil"/>
          <w:right w:val="nil"/>
          <w:between w:val="nil"/>
        </w:pBdr>
        <w:jc w:val="both"/>
        <w:rPr>
          <w:b/>
          <w:bCs/>
          <w:sz w:val="20"/>
          <w:szCs w:val="20"/>
          <w:lang w:val="es-ES"/>
        </w:rPr>
      </w:pPr>
    </w:p>
    <w:p w14:paraId="681D399F" w14:textId="77777777" w:rsidR="00EF6F6E" w:rsidRPr="00EB0065" w:rsidRDefault="00EF6F6E" w:rsidP="00EF6F6E">
      <w:pPr>
        <w:pStyle w:val="Normal0"/>
        <w:pBdr>
          <w:top w:val="nil"/>
          <w:left w:val="nil"/>
          <w:bottom w:val="nil"/>
          <w:right w:val="nil"/>
          <w:between w:val="nil"/>
        </w:pBdr>
        <w:jc w:val="both"/>
        <w:rPr>
          <w:sz w:val="20"/>
          <w:szCs w:val="20"/>
          <w:lang w:val="es-ES"/>
        </w:rPr>
      </w:pPr>
      <w:r w:rsidRPr="00EB0065">
        <w:rPr>
          <w:sz w:val="20"/>
          <w:szCs w:val="20"/>
          <w:lang w:val="es-ES"/>
        </w:rPr>
        <w:t>El pasto es una gramínea que es utilizada como forraje para la alimentación  animal porque provee nutrientes como carbohidratos, proteínas, aminoácidos, minerales y vitaminas, esto hace del pasto un alimento completo y económico. Las pasturas crecen en áreas destinadas a la producción ganadera de bovinos, entonces se puede decir que el pasto es un cultivo que debe considerarse una unidad productiva dentro del sistema de producción. Es importante saber en un predio la disponibilidad que se tiene de este cultivo.</w:t>
      </w:r>
    </w:p>
    <w:p w14:paraId="4438848B" w14:textId="77777777" w:rsidR="00EF6F6E" w:rsidRPr="00EB0065" w:rsidRDefault="00EF6F6E" w:rsidP="00EF6F6E">
      <w:pPr>
        <w:pStyle w:val="Normal0"/>
        <w:pBdr>
          <w:top w:val="nil"/>
          <w:left w:val="nil"/>
          <w:bottom w:val="nil"/>
          <w:right w:val="nil"/>
          <w:between w:val="nil"/>
        </w:pBdr>
        <w:jc w:val="both"/>
        <w:rPr>
          <w:sz w:val="20"/>
          <w:szCs w:val="20"/>
          <w:lang w:val="es-ES"/>
        </w:rPr>
      </w:pPr>
    </w:p>
    <w:p w14:paraId="4741A508" w14:textId="77777777" w:rsidR="00EF6F6E" w:rsidRPr="00EB0065" w:rsidRDefault="00EF6F6E" w:rsidP="00EF6F6E">
      <w:pPr>
        <w:pStyle w:val="Normal0"/>
        <w:pBdr>
          <w:top w:val="nil"/>
          <w:left w:val="nil"/>
          <w:bottom w:val="nil"/>
          <w:right w:val="nil"/>
          <w:between w:val="nil"/>
        </w:pBdr>
        <w:jc w:val="both"/>
        <w:rPr>
          <w:sz w:val="20"/>
          <w:szCs w:val="20"/>
          <w:lang w:val="es-ES"/>
        </w:rPr>
      </w:pPr>
      <w:commentRangeStart w:id="5"/>
      <w:r w:rsidRPr="00EB0065">
        <w:rPr>
          <w:sz w:val="20"/>
          <w:szCs w:val="20"/>
          <w:lang w:val="es-ES"/>
        </w:rPr>
        <w:t>La importancia de los pastos en la ganadería radica en:</w:t>
      </w:r>
    </w:p>
    <w:p w14:paraId="3C650A42" w14:textId="77777777" w:rsidR="00EF6F6E" w:rsidRPr="00EB0065" w:rsidRDefault="00EF6F6E" w:rsidP="00EF6F6E">
      <w:pPr>
        <w:pStyle w:val="Normal0"/>
        <w:pBdr>
          <w:top w:val="nil"/>
          <w:left w:val="nil"/>
          <w:bottom w:val="nil"/>
          <w:right w:val="nil"/>
          <w:between w:val="nil"/>
        </w:pBdr>
        <w:jc w:val="both"/>
        <w:rPr>
          <w:sz w:val="20"/>
          <w:szCs w:val="20"/>
          <w:lang w:val="es-ES"/>
        </w:rPr>
      </w:pPr>
    </w:p>
    <w:p w14:paraId="02965D60" w14:textId="77777777" w:rsidR="00EB0065" w:rsidRPr="00EB0065" w:rsidRDefault="00EF6F6E" w:rsidP="00EB0065">
      <w:pPr>
        <w:pStyle w:val="Normal0"/>
        <w:numPr>
          <w:ilvl w:val="0"/>
          <w:numId w:val="142"/>
        </w:numPr>
        <w:pBdr>
          <w:top w:val="nil"/>
          <w:left w:val="nil"/>
          <w:bottom w:val="nil"/>
          <w:right w:val="nil"/>
          <w:between w:val="nil"/>
        </w:pBdr>
        <w:jc w:val="both"/>
        <w:rPr>
          <w:sz w:val="20"/>
          <w:szCs w:val="20"/>
          <w:lang w:val="es-ES"/>
        </w:rPr>
      </w:pPr>
      <w:r w:rsidRPr="00EB0065">
        <w:rPr>
          <w:sz w:val="20"/>
          <w:szCs w:val="20"/>
          <w:lang w:val="es-ES"/>
        </w:rPr>
        <w:t>Los pastos son fuente de alimentación económica.</w:t>
      </w:r>
    </w:p>
    <w:p w14:paraId="46B7CB9E" w14:textId="77777777" w:rsidR="00EB0065" w:rsidRPr="00EB0065" w:rsidRDefault="00EF6F6E" w:rsidP="00EB0065">
      <w:pPr>
        <w:pStyle w:val="Normal0"/>
        <w:numPr>
          <w:ilvl w:val="0"/>
          <w:numId w:val="142"/>
        </w:numPr>
        <w:pBdr>
          <w:top w:val="nil"/>
          <w:left w:val="nil"/>
          <w:bottom w:val="nil"/>
          <w:right w:val="nil"/>
          <w:between w:val="nil"/>
        </w:pBdr>
        <w:jc w:val="both"/>
        <w:rPr>
          <w:sz w:val="20"/>
          <w:szCs w:val="20"/>
          <w:lang w:val="es-ES"/>
        </w:rPr>
      </w:pPr>
      <w:r w:rsidRPr="00EB0065">
        <w:rPr>
          <w:sz w:val="20"/>
          <w:szCs w:val="20"/>
          <w:lang w:val="es-ES"/>
        </w:rPr>
        <w:t>Es un cultivo de larga duración.</w:t>
      </w:r>
    </w:p>
    <w:p w14:paraId="334009B1" w14:textId="77777777" w:rsidR="00EB0065" w:rsidRPr="00EB0065" w:rsidRDefault="00EF6F6E" w:rsidP="00EB0065">
      <w:pPr>
        <w:pStyle w:val="Normal0"/>
        <w:numPr>
          <w:ilvl w:val="0"/>
          <w:numId w:val="142"/>
        </w:numPr>
        <w:pBdr>
          <w:top w:val="nil"/>
          <w:left w:val="nil"/>
          <w:bottom w:val="nil"/>
          <w:right w:val="nil"/>
          <w:between w:val="nil"/>
        </w:pBdr>
        <w:jc w:val="both"/>
        <w:rPr>
          <w:sz w:val="20"/>
          <w:szCs w:val="20"/>
          <w:lang w:val="es-ES"/>
        </w:rPr>
      </w:pPr>
      <w:r w:rsidRPr="00EB0065">
        <w:rPr>
          <w:sz w:val="20"/>
          <w:szCs w:val="20"/>
          <w:lang w:val="es-ES"/>
        </w:rPr>
        <w:t>Es un cultivo de producción continua.</w:t>
      </w:r>
    </w:p>
    <w:p w14:paraId="770ADF75" w14:textId="77777777" w:rsidR="00EB0065" w:rsidRPr="00EB0065" w:rsidRDefault="00EF6F6E" w:rsidP="00EB0065">
      <w:pPr>
        <w:pStyle w:val="Normal0"/>
        <w:numPr>
          <w:ilvl w:val="0"/>
          <w:numId w:val="142"/>
        </w:numPr>
        <w:pBdr>
          <w:top w:val="nil"/>
          <w:left w:val="nil"/>
          <w:bottom w:val="nil"/>
          <w:right w:val="nil"/>
          <w:between w:val="nil"/>
        </w:pBdr>
        <w:jc w:val="both"/>
        <w:rPr>
          <w:sz w:val="20"/>
          <w:szCs w:val="20"/>
          <w:lang w:val="es-ES"/>
        </w:rPr>
      </w:pPr>
      <w:r w:rsidRPr="00EB0065">
        <w:rPr>
          <w:sz w:val="20"/>
          <w:szCs w:val="20"/>
          <w:lang w:val="es-ES"/>
        </w:rPr>
        <w:t>Ayuda a proteger el terreno de erosiones.</w:t>
      </w:r>
    </w:p>
    <w:p w14:paraId="18A7F82C" w14:textId="55C80F96" w:rsidR="006B26D9" w:rsidRPr="00EB0065" w:rsidRDefault="00EF6F6E" w:rsidP="00EB0065">
      <w:pPr>
        <w:pStyle w:val="Normal0"/>
        <w:numPr>
          <w:ilvl w:val="0"/>
          <w:numId w:val="142"/>
        </w:numPr>
        <w:pBdr>
          <w:top w:val="nil"/>
          <w:left w:val="nil"/>
          <w:bottom w:val="nil"/>
          <w:right w:val="nil"/>
          <w:between w:val="nil"/>
        </w:pBdr>
        <w:jc w:val="both"/>
        <w:rPr>
          <w:sz w:val="20"/>
          <w:szCs w:val="20"/>
          <w:lang w:val="es-ES"/>
        </w:rPr>
      </w:pPr>
      <w:r w:rsidRPr="00EB0065">
        <w:rPr>
          <w:sz w:val="20"/>
          <w:szCs w:val="20"/>
          <w:lang w:val="es-ES"/>
        </w:rPr>
        <w:t>A mayor calidad del pasto, mayor va a ser la productividad en la finca ganadera</w:t>
      </w:r>
      <w:r w:rsidRPr="00EB0065">
        <w:rPr>
          <w:b/>
          <w:bCs/>
          <w:sz w:val="20"/>
          <w:szCs w:val="20"/>
          <w:lang w:val="es-ES"/>
        </w:rPr>
        <w:t>.</w:t>
      </w:r>
      <w:commentRangeEnd w:id="5"/>
      <w:r w:rsidRPr="00EB0065">
        <w:rPr>
          <w:rStyle w:val="Refdecomentario"/>
          <w:sz w:val="20"/>
          <w:szCs w:val="20"/>
        </w:rPr>
        <w:commentReference w:id="5"/>
      </w:r>
    </w:p>
    <w:p w14:paraId="6EC34FC1" w14:textId="77777777" w:rsidR="00EF6F6E" w:rsidRPr="00EB0065" w:rsidRDefault="00EF6F6E" w:rsidP="00EF6F6E">
      <w:pPr>
        <w:pStyle w:val="Normal0"/>
        <w:pBdr>
          <w:top w:val="nil"/>
          <w:left w:val="nil"/>
          <w:bottom w:val="nil"/>
          <w:right w:val="nil"/>
          <w:between w:val="nil"/>
        </w:pBdr>
        <w:jc w:val="both"/>
        <w:rPr>
          <w:b/>
          <w:bCs/>
          <w:sz w:val="20"/>
          <w:szCs w:val="20"/>
          <w:lang w:val="es-ES"/>
        </w:rPr>
      </w:pPr>
    </w:p>
    <w:p w14:paraId="493358C3" w14:textId="77777777" w:rsidR="00EF6F6E" w:rsidRPr="00EB0065" w:rsidRDefault="00EF6F6E" w:rsidP="00EF6F6E">
      <w:pPr>
        <w:pStyle w:val="Normal0"/>
        <w:pBdr>
          <w:top w:val="nil"/>
          <w:left w:val="nil"/>
          <w:bottom w:val="nil"/>
          <w:right w:val="nil"/>
          <w:between w:val="nil"/>
        </w:pBdr>
        <w:jc w:val="both"/>
        <w:rPr>
          <w:b/>
          <w:bCs/>
          <w:sz w:val="20"/>
          <w:szCs w:val="20"/>
          <w:lang w:val="es-ES"/>
        </w:rPr>
      </w:pPr>
    </w:p>
    <w:p w14:paraId="2BF92219" w14:textId="77777777" w:rsidR="001A705D" w:rsidRPr="00EB0065" w:rsidRDefault="001A705D" w:rsidP="00EF6F6E">
      <w:pPr>
        <w:pStyle w:val="Normal0"/>
        <w:pBdr>
          <w:top w:val="nil"/>
          <w:left w:val="nil"/>
          <w:bottom w:val="nil"/>
          <w:right w:val="nil"/>
          <w:between w:val="nil"/>
        </w:pBdr>
        <w:jc w:val="both"/>
        <w:rPr>
          <w:b/>
          <w:bCs/>
          <w:sz w:val="20"/>
          <w:szCs w:val="20"/>
          <w:lang w:val="es-ES"/>
        </w:rPr>
      </w:pPr>
    </w:p>
    <w:p w14:paraId="37131536" w14:textId="77777777" w:rsidR="001A705D" w:rsidRPr="00EB0065" w:rsidRDefault="001A705D" w:rsidP="00EF6F6E">
      <w:pPr>
        <w:pStyle w:val="Normal0"/>
        <w:pBdr>
          <w:top w:val="nil"/>
          <w:left w:val="nil"/>
          <w:bottom w:val="nil"/>
          <w:right w:val="nil"/>
          <w:between w:val="nil"/>
        </w:pBdr>
        <w:jc w:val="both"/>
        <w:rPr>
          <w:b/>
          <w:bCs/>
          <w:sz w:val="20"/>
          <w:szCs w:val="20"/>
          <w:lang w:val="es-ES"/>
        </w:rPr>
      </w:pPr>
    </w:p>
    <w:p w14:paraId="0D77FE9E" w14:textId="77777777" w:rsidR="001A705D" w:rsidRPr="00EB0065" w:rsidRDefault="001A705D" w:rsidP="00EF6F6E">
      <w:pPr>
        <w:pStyle w:val="Normal0"/>
        <w:pBdr>
          <w:top w:val="nil"/>
          <w:left w:val="nil"/>
          <w:bottom w:val="nil"/>
          <w:right w:val="nil"/>
          <w:between w:val="nil"/>
        </w:pBdr>
        <w:jc w:val="both"/>
        <w:rPr>
          <w:b/>
          <w:bCs/>
          <w:sz w:val="20"/>
          <w:szCs w:val="20"/>
          <w:lang w:val="es-ES"/>
        </w:rPr>
      </w:pPr>
    </w:p>
    <w:p w14:paraId="4E3D2E21" w14:textId="12D22AEA" w:rsidR="00EF6F6E" w:rsidRPr="00EB0065" w:rsidRDefault="00EF6F6E" w:rsidP="00EF6F6E">
      <w:pPr>
        <w:pStyle w:val="Normal0"/>
        <w:numPr>
          <w:ilvl w:val="0"/>
          <w:numId w:val="105"/>
        </w:numPr>
        <w:pBdr>
          <w:top w:val="nil"/>
          <w:left w:val="nil"/>
          <w:bottom w:val="nil"/>
          <w:right w:val="nil"/>
          <w:between w:val="nil"/>
        </w:pBdr>
        <w:jc w:val="both"/>
        <w:rPr>
          <w:b/>
          <w:bCs/>
          <w:sz w:val="20"/>
          <w:szCs w:val="20"/>
          <w:lang w:val="es-ES"/>
        </w:rPr>
      </w:pPr>
      <w:r w:rsidRPr="00EB0065">
        <w:rPr>
          <w:b/>
          <w:bCs/>
          <w:sz w:val="20"/>
          <w:szCs w:val="20"/>
          <w:lang w:val="es-ES"/>
        </w:rPr>
        <w:t>Selección de especies de pasto según las condiciones de la finca:</w:t>
      </w:r>
    </w:p>
    <w:p w14:paraId="1C1F8A4C" w14:textId="77777777" w:rsidR="00EF6F6E" w:rsidRPr="00EB0065" w:rsidRDefault="00EF6F6E" w:rsidP="00EF6F6E">
      <w:pPr>
        <w:pStyle w:val="Normal0"/>
        <w:pBdr>
          <w:top w:val="nil"/>
          <w:left w:val="nil"/>
          <w:bottom w:val="nil"/>
          <w:right w:val="nil"/>
          <w:between w:val="nil"/>
        </w:pBdr>
        <w:jc w:val="both"/>
        <w:rPr>
          <w:sz w:val="20"/>
          <w:szCs w:val="20"/>
          <w:lang w:val="es-ES"/>
        </w:rPr>
      </w:pPr>
    </w:p>
    <w:p w14:paraId="01094514" w14:textId="77777777" w:rsidR="00EF6F6E" w:rsidRPr="00EB0065" w:rsidRDefault="00EF6F6E" w:rsidP="00EB0065">
      <w:pPr>
        <w:pStyle w:val="Normal0"/>
        <w:pBdr>
          <w:top w:val="nil"/>
          <w:left w:val="nil"/>
          <w:bottom w:val="nil"/>
          <w:right w:val="nil"/>
          <w:between w:val="nil"/>
        </w:pBdr>
        <w:ind w:left="360"/>
        <w:jc w:val="both"/>
        <w:rPr>
          <w:sz w:val="20"/>
          <w:szCs w:val="20"/>
          <w:lang w:val="es-ES"/>
        </w:rPr>
      </w:pPr>
      <w:r w:rsidRPr="00EB0065">
        <w:rPr>
          <w:sz w:val="20"/>
          <w:szCs w:val="20"/>
          <w:lang w:val="es-ES"/>
        </w:rPr>
        <w:t>Las gramíneas se dividen en naturales, mejoradas e introducidas. Las gramíneas naturales son las que crecen en forma natural y son denominadas criollas, el único control que se les realiza es cuando se introducen animales en el terreno para el pastoreo. La mayoría de las ganaderías del país se producen a base de pastos naturales, estas gramíneas son de baja productividad pues no crecen mucho, aunque las especies criollas son las únicas que logran crecer en condiciones difíciles de suelos y clima.</w:t>
      </w:r>
    </w:p>
    <w:p w14:paraId="5BABBDF8" w14:textId="77777777" w:rsidR="00EF6F6E" w:rsidRPr="00EB0065" w:rsidRDefault="00EF6F6E" w:rsidP="00EB0065">
      <w:pPr>
        <w:pStyle w:val="Normal0"/>
        <w:pBdr>
          <w:top w:val="nil"/>
          <w:left w:val="nil"/>
          <w:bottom w:val="nil"/>
          <w:right w:val="nil"/>
          <w:between w:val="nil"/>
        </w:pBdr>
        <w:ind w:left="360"/>
        <w:jc w:val="both"/>
        <w:rPr>
          <w:sz w:val="20"/>
          <w:szCs w:val="20"/>
          <w:lang w:val="es-ES"/>
        </w:rPr>
      </w:pPr>
    </w:p>
    <w:p w14:paraId="42C516FA" w14:textId="66A3CBA7" w:rsidR="00EF6F6E" w:rsidRPr="00EB0065" w:rsidRDefault="00EF6F6E" w:rsidP="00EB0065">
      <w:pPr>
        <w:pStyle w:val="Normal0"/>
        <w:pBdr>
          <w:top w:val="nil"/>
          <w:left w:val="nil"/>
          <w:bottom w:val="nil"/>
          <w:right w:val="nil"/>
          <w:between w:val="nil"/>
        </w:pBdr>
        <w:ind w:left="360"/>
        <w:jc w:val="both"/>
        <w:rPr>
          <w:sz w:val="20"/>
          <w:szCs w:val="20"/>
          <w:lang w:val="es-ES"/>
        </w:rPr>
      </w:pPr>
      <w:r w:rsidRPr="00EB0065">
        <w:rPr>
          <w:sz w:val="20"/>
          <w:szCs w:val="20"/>
          <w:lang w:val="es-ES"/>
        </w:rPr>
        <w:t>Las gramíneas mejoradas son seleccionadas por sus características como forrajes, donde el hombre tiene una intervención directa al seleccionar las semillas para optimizar la producción, estas plantas mejoradas tienen un mayor crecimiento y responden muy bien a la aplicación de fertilizantes.</w:t>
      </w:r>
    </w:p>
    <w:p w14:paraId="3D6218A8" w14:textId="77777777" w:rsidR="00EF6F6E" w:rsidRPr="00EB0065" w:rsidRDefault="00EF6F6E" w:rsidP="00EF6F6E">
      <w:pPr>
        <w:pStyle w:val="Normal0"/>
        <w:pBdr>
          <w:top w:val="nil"/>
          <w:left w:val="nil"/>
          <w:bottom w:val="nil"/>
          <w:right w:val="nil"/>
          <w:between w:val="nil"/>
        </w:pBdr>
        <w:jc w:val="both"/>
        <w:rPr>
          <w:b/>
          <w:bCs/>
          <w:sz w:val="20"/>
          <w:szCs w:val="20"/>
          <w:lang w:val="es-ES"/>
        </w:rPr>
      </w:pPr>
    </w:p>
    <w:p w14:paraId="2E2546BD" w14:textId="6BCA6DBD" w:rsidR="00EF6F6E" w:rsidRPr="00EB0065" w:rsidRDefault="00EF6F6E" w:rsidP="00EF6F6E">
      <w:pPr>
        <w:pStyle w:val="Normal0"/>
        <w:numPr>
          <w:ilvl w:val="0"/>
          <w:numId w:val="105"/>
        </w:numPr>
        <w:pBdr>
          <w:top w:val="nil"/>
          <w:left w:val="nil"/>
          <w:bottom w:val="nil"/>
          <w:right w:val="nil"/>
          <w:between w:val="nil"/>
        </w:pBdr>
        <w:jc w:val="both"/>
        <w:rPr>
          <w:b/>
          <w:bCs/>
          <w:sz w:val="20"/>
          <w:szCs w:val="20"/>
          <w:lang w:val="es-ES"/>
        </w:rPr>
      </w:pPr>
      <w:r w:rsidRPr="00EB0065">
        <w:rPr>
          <w:b/>
          <w:bCs/>
          <w:sz w:val="20"/>
          <w:szCs w:val="20"/>
          <w:lang w:val="es-ES"/>
        </w:rPr>
        <w:t>Consideraciones para la selección de los pastos:</w:t>
      </w:r>
    </w:p>
    <w:p w14:paraId="67177DBA" w14:textId="77777777" w:rsidR="00EF6F6E" w:rsidRPr="00EB0065" w:rsidRDefault="00EF6F6E" w:rsidP="00EF6F6E">
      <w:pPr>
        <w:pStyle w:val="Normal0"/>
        <w:pBdr>
          <w:top w:val="nil"/>
          <w:left w:val="nil"/>
          <w:bottom w:val="nil"/>
          <w:right w:val="nil"/>
          <w:between w:val="nil"/>
        </w:pBdr>
        <w:jc w:val="both"/>
        <w:rPr>
          <w:sz w:val="20"/>
          <w:szCs w:val="20"/>
          <w:lang w:val="es-ES"/>
        </w:rPr>
      </w:pPr>
    </w:p>
    <w:p w14:paraId="4D096B76" w14:textId="49BB4174" w:rsidR="00EF6F6E" w:rsidRPr="00EB0065" w:rsidRDefault="00EF6F6E" w:rsidP="00EB0065">
      <w:pPr>
        <w:pStyle w:val="Normal0"/>
        <w:pBdr>
          <w:top w:val="nil"/>
          <w:left w:val="nil"/>
          <w:bottom w:val="nil"/>
          <w:right w:val="nil"/>
          <w:between w:val="nil"/>
        </w:pBdr>
        <w:ind w:left="360"/>
        <w:jc w:val="both"/>
        <w:rPr>
          <w:sz w:val="20"/>
          <w:szCs w:val="20"/>
          <w:lang w:val="es-ES"/>
        </w:rPr>
      </w:pPr>
      <w:r w:rsidRPr="00EB0065">
        <w:rPr>
          <w:sz w:val="20"/>
          <w:szCs w:val="20"/>
          <w:lang w:val="es-ES"/>
        </w:rPr>
        <w:t>Al seleccionar los pastos es importante tener en cuenta lo siguiente:</w:t>
      </w:r>
    </w:p>
    <w:p w14:paraId="1D040F8A" w14:textId="77777777" w:rsidR="00575FC6" w:rsidRPr="00EB0065" w:rsidRDefault="00575FC6" w:rsidP="00EF6F6E">
      <w:pPr>
        <w:pStyle w:val="Normal0"/>
        <w:pBdr>
          <w:top w:val="nil"/>
          <w:left w:val="nil"/>
          <w:bottom w:val="nil"/>
          <w:right w:val="nil"/>
          <w:between w:val="nil"/>
        </w:pBdr>
        <w:jc w:val="both"/>
        <w:rPr>
          <w:sz w:val="20"/>
          <w:szCs w:val="20"/>
          <w:lang w:val="es-ES"/>
        </w:rPr>
      </w:pPr>
    </w:p>
    <w:p w14:paraId="3D11B2EB" w14:textId="77777777" w:rsidR="00C96459" w:rsidRPr="00EB0065" w:rsidRDefault="00C96459" w:rsidP="00E407F0">
      <w:pPr>
        <w:pStyle w:val="Normal0"/>
        <w:pBdr>
          <w:top w:val="nil"/>
          <w:left w:val="nil"/>
          <w:bottom w:val="nil"/>
          <w:right w:val="nil"/>
          <w:between w:val="nil"/>
        </w:pBdr>
        <w:ind w:left="360"/>
        <w:jc w:val="both"/>
        <w:rPr>
          <w:sz w:val="20"/>
          <w:szCs w:val="20"/>
          <w:lang w:val="es-ES"/>
        </w:rPr>
      </w:pPr>
      <w:r w:rsidRPr="00EB0065">
        <w:rPr>
          <w:noProof/>
          <w:sz w:val="20"/>
          <w:szCs w:val="20"/>
          <w:lang w:val="en-US" w:eastAsia="en-US"/>
        </w:rPr>
        <mc:AlternateContent>
          <mc:Choice Requires="wps">
            <w:drawing>
              <wp:inline distT="0" distB="0" distL="0" distR="0" wp14:anchorId="5F1686C5" wp14:editId="4CA55AD3">
                <wp:extent cx="5402580" cy="730866"/>
                <wp:effectExtent l="0" t="0" r="26670" b="12700"/>
                <wp:docPr id="474616309" name="Rectángulo 474616309"/>
                <wp:cNvGraphicFramePr/>
                <a:graphic xmlns:a="http://schemas.openxmlformats.org/drawingml/2006/main">
                  <a:graphicData uri="http://schemas.microsoft.com/office/word/2010/wordprocessingShape">
                    <wps:wsp>
                      <wps:cNvSpPr/>
                      <wps:spPr>
                        <a:xfrm>
                          <a:off x="0" y="0"/>
                          <a:ext cx="5402580" cy="730866"/>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22FC3D45" w14:textId="647F7755" w:rsidR="00C96459" w:rsidRPr="00B72025" w:rsidRDefault="00C96459" w:rsidP="00C96459">
                            <w:pPr>
                              <w:spacing w:line="275" w:lineRule="auto"/>
                              <w:jc w:val="center"/>
                              <w:textDirection w:val="btLr"/>
                              <w:rPr>
                                <w:b/>
                              </w:rPr>
                            </w:pPr>
                            <w:r w:rsidRPr="00B72025">
                              <w:rPr>
                                <w:b/>
                                <w:color w:val="FFFFFF"/>
                              </w:rPr>
                              <w:t>DI</w:t>
                            </w:r>
                            <w:r>
                              <w:rPr>
                                <w:b/>
                                <w:color w:val="FFFFFF"/>
                              </w:rPr>
                              <w:t xml:space="preserve"> _</w:t>
                            </w:r>
                            <w:r w:rsidRPr="00E06B06">
                              <w:t xml:space="preserve"> </w:t>
                            </w:r>
                            <w:r w:rsidR="00575FC6">
                              <w:rPr>
                                <w:b/>
                                <w:color w:val="FFFFFF"/>
                              </w:rPr>
                              <w:t>Slide</w:t>
                            </w:r>
                            <w:r>
                              <w:rPr>
                                <w:b/>
                                <w:color w:val="FFFFFF"/>
                              </w:rPr>
                              <w:t xml:space="preserve"> _</w:t>
                            </w:r>
                            <w:r w:rsidRPr="00D8013B">
                              <w:rPr>
                                <w:b/>
                                <w:color w:val="FFFFFF"/>
                              </w:rPr>
                              <w:t xml:space="preserve"> </w:t>
                            </w:r>
                            <w:r w:rsidR="00EF6F6E">
                              <w:rPr>
                                <w:b/>
                                <w:color w:val="FFFFFF"/>
                              </w:rPr>
                              <w:t>selección de los pastos</w:t>
                            </w:r>
                            <w:r w:rsidRPr="00524EC6">
                              <w:rPr>
                                <w:b/>
                                <w:color w:val="FFFFFF"/>
                              </w:rPr>
                              <w:t xml:space="preserve"> _CF01</w:t>
                            </w:r>
                            <w:r>
                              <w:rPr>
                                <w:b/>
                                <w:color w:val="FFFFFF"/>
                              </w:rPr>
                              <w:t>_</w:t>
                            </w:r>
                            <w:r w:rsidR="00EF6F6E">
                              <w:rPr>
                                <w:b/>
                                <w:color w:val="FFFFFF" w:themeColor="background1"/>
                              </w:rPr>
                              <w:t>72312126</w:t>
                            </w:r>
                          </w:p>
                          <w:p w14:paraId="41C73FE8" w14:textId="77777777" w:rsidR="00C96459" w:rsidRPr="00B72025" w:rsidRDefault="00C96459" w:rsidP="00C96459">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5F1686C5" id="Rectángulo 474616309" o:spid="_x0000_s1033" style="width:425.4pt;height:57.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" fillcolor="#39a900" strokecolor="#42719b" strokeweight="1pt">
                <v:stroke startarrowwidth="narrow" startarrowlength="short" endarrowwidth="narrow" endarrowlength="short" miterlimit="5243f"/>
                <v:textbox inset="2.53958mm,1.2694mm,2.53958mm,1.2694mm">
                  <w:txbxContent>
                    <w:p w14:paraId="22FC3D45" w14:textId="647F7755" w:rsidR="00C96459" w:rsidRPr="00B72025" w:rsidRDefault="00C96459" w:rsidP="00C96459">
                      <w:pPr>
                        <w:spacing w:line="275" w:lineRule="auto"/>
                        <w:jc w:val="center"/>
                        <w:textDirection w:val="btLr"/>
                        <w:rPr>
                          <w:b/>
                        </w:rPr>
                      </w:pPr>
                      <w:r w:rsidRPr="00B72025">
                        <w:rPr>
                          <w:b/>
                          <w:color w:val="FFFFFF"/>
                        </w:rPr>
                        <w:t>DI</w:t>
                      </w:r>
                      <w:r>
                        <w:rPr>
                          <w:b/>
                          <w:color w:val="FFFFFF"/>
                        </w:rPr>
                        <w:t xml:space="preserve"> _</w:t>
                      </w:r>
                      <w:r w:rsidRPr="00E06B06">
                        <w:t xml:space="preserve"> </w:t>
                      </w:r>
                      <w:r w:rsidR="00575FC6">
                        <w:rPr>
                          <w:b/>
                          <w:color w:val="FFFFFF"/>
                        </w:rPr>
                        <w:t>Slide</w:t>
                      </w:r>
                      <w:r>
                        <w:rPr>
                          <w:b/>
                          <w:color w:val="FFFFFF"/>
                        </w:rPr>
                        <w:t xml:space="preserve"> _</w:t>
                      </w:r>
                      <w:r w:rsidRPr="00D8013B">
                        <w:rPr>
                          <w:b/>
                          <w:color w:val="FFFFFF"/>
                        </w:rPr>
                        <w:t xml:space="preserve"> </w:t>
                      </w:r>
                      <w:r w:rsidR="00EF6F6E">
                        <w:rPr>
                          <w:b/>
                          <w:color w:val="FFFFFF"/>
                        </w:rPr>
                        <w:t>selección de los pastos</w:t>
                      </w:r>
                      <w:r w:rsidRPr="00524EC6">
                        <w:rPr>
                          <w:b/>
                          <w:color w:val="FFFFFF"/>
                        </w:rPr>
                        <w:t xml:space="preserve"> _CF01</w:t>
                      </w:r>
                      <w:r>
                        <w:rPr>
                          <w:b/>
                          <w:color w:val="FFFFFF"/>
                        </w:rPr>
                        <w:t>_</w:t>
                      </w:r>
                      <w:r w:rsidR="00EF6F6E">
                        <w:rPr>
                          <w:b/>
                          <w:color w:val="FFFFFF" w:themeColor="background1"/>
                        </w:rPr>
                        <w:t>72312126</w:t>
                      </w:r>
                    </w:p>
                    <w:p w14:paraId="41C73FE8" w14:textId="77777777" w:rsidR="00C96459" w:rsidRPr="00B72025" w:rsidRDefault="00C96459" w:rsidP="00C96459">
                      <w:pPr>
                        <w:spacing w:line="275" w:lineRule="auto"/>
                        <w:jc w:val="center"/>
                        <w:textDirection w:val="btLr"/>
                        <w:rPr>
                          <w:b/>
                        </w:rPr>
                      </w:pPr>
                    </w:p>
                  </w:txbxContent>
                </v:textbox>
                <w10:anchorlock/>
              </v:rect>
            </w:pict>
          </mc:Fallback>
        </mc:AlternateContent>
      </w:r>
    </w:p>
    <w:p w14:paraId="6F5738AD" w14:textId="77777777" w:rsidR="007137B3" w:rsidRPr="00EB0065" w:rsidRDefault="007137B3" w:rsidP="00E407F0">
      <w:pPr>
        <w:pStyle w:val="Normal0"/>
        <w:pBdr>
          <w:top w:val="nil"/>
          <w:left w:val="nil"/>
          <w:bottom w:val="nil"/>
          <w:right w:val="nil"/>
          <w:between w:val="nil"/>
        </w:pBdr>
        <w:ind w:left="360"/>
        <w:jc w:val="both"/>
        <w:rPr>
          <w:sz w:val="20"/>
          <w:szCs w:val="20"/>
          <w:lang w:val="es-ES"/>
        </w:rPr>
      </w:pPr>
    </w:p>
    <w:p w14:paraId="7D7BF1C2" w14:textId="238EE255" w:rsidR="00EF6F6E" w:rsidRPr="00EB0065" w:rsidRDefault="00EF6F6E" w:rsidP="00EF6F6E">
      <w:pPr>
        <w:pStyle w:val="Normal0"/>
        <w:numPr>
          <w:ilvl w:val="0"/>
          <w:numId w:val="106"/>
        </w:numPr>
        <w:pBdr>
          <w:top w:val="nil"/>
          <w:left w:val="nil"/>
          <w:bottom w:val="nil"/>
          <w:right w:val="nil"/>
          <w:between w:val="nil"/>
        </w:pBdr>
        <w:jc w:val="both"/>
        <w:rPr>
          <w:b/>
          <w:bCs/>
          <w:sz w:val="20"/>
          <w:szCs w:val="20"/>
          <w:lang w:val="es-ES"/>
        </w:rPr>
      </w:pPr>
      <w:r w:rsidRPr="00EB0065">
        <w:rPr>
          <w:b/>
          <w:bCs/>
          <w:sz w:val="20"/>
          <w:szCs w:val="20"/>
          <w:lang w:val="es-ES"/>
        </w:rPr>
        <w:t>Recomendaciones para te</w:t>
      </w:r>
      <w:r w:rsidR="009B281F" w:rsidRPr="00EB0065">
        <w:rPr>
          <w:b/>
          <w:bCs/>
          <w:sz w:val="20"/>
          <w:szCs w:val="20"/>
          <w:lang w:val="es-ES"/>
        </w:rPr>
        <w:t>n</w:t>
      </w:r>
      <w:r w:rsidRPr="00EB0065">
        <w:rPr>
          <w:b/>
          <w:bCs/>
          <w:sz w:val="20"/>
          <w:szCs w:val="20"/>
          <w:lang w:val="es-ES"/>
        </w:rPr>
        <w:t>er en cuenta en pastos que se adapten mejor a su finca:</w:t>
      </w:r>
    </w:p>
    <w:p w14:paraId="4493BF6D" w14:textId="77777777" w:rsidR="00EF6F6E" w:rsidRPr="00EB0065" w:rsidRDefault="00EF6F6E" w:rsidP="00EF6F6E">
      <w:pPr>
        <w:pStyle w:val="Normal0"/>
        <w:pBdr>
          <w:top w:val="nil"/>
          <w:left w:val="nil"/>
          <w:bottom w:val="nil"/>
          <w:right w:val="nil"/>
          <w:between w:val="nil"/>
        </w:pBdr>
        <w:jc w:val="both"/>
        <w:rPr>
          <w:sz w:val="20"/>
          <w:szCs w:val="20"/>
          <w:lang w:val="es-ES"/>
        </w:rPr>
      </w:pPr>
    </w:p>
    <w:p w14:paraId="50B5DA9A" w14:textId="77777777" w:rsidR="00EF6F6E" w:rsidRPr="00EB0065" w:rsidRDefault="00EF6F6E" w:rsidP="00EF6F6E">
      <w:pPr>
        <w:pStyle w:val="Normal0"/>
        <w:numPr>
          <w:ilvl w:val="0"/>
          <w:numId w:val="112"/>
        </w:numPr>
        <w:pBdr>
          <w:top w:val="nil"/>
          <w:left w:val="nil"/>
          <w:bottom w:val="nil"/>
          <w:right w:val="nil"/>
          <w:between w:val="nil"/>
        </w:pBdr>
        <w:jc w:val="both"/>
        <w:rPr>
          <w:sz w:val="20"/>
          <w:szCs w:val="20"/>
          <w:lang w:val="es-ES"/>
        </w:rPr>
      </w:pPr>
      <w:r w:rsidRPr="00EB0065">
        <w:rPr>
          <w:sz w:val="20"/>
          <w:szCs w:val="20"/>
          <w:lang w:val="es-ES"/>
        </w:rPr>
        <w:t>Conocer la capacidad que tiene el pasto para crecer en el suelo, por esto es necesario que usted conozca las condiciones físicas y químicas del suelo (fertilidad, humedad y topografía).</w:t>
      </w:r>
    </w:p>
    <w:p w14:paraId="539B326A" w14:textId="77777777" w:rsidR="00EF6F6E" w:rsidRPr="00EB0065" w:rsidRDefault="00EF6F6E" w:rsidP="00EF6F6E">
      <w:pPr>
        <w:pStyle w:val="Normal0"/>
        <w:numPr>
          <w:ilvl w:val="0"/>
          <w:numId w:val="112"/>
        </w:numPr>
        <w:pBdr>
          <w:top w:val="nil"/>
          <w:left w:val="nil"/>
          <w:bottom w:val="nil"/>
          <w:right w:val="nil"/>
          <w:between w:val="nil"/>
        </w:pBdr>
        <w:jc w:val="both"/>
        <w:rPr>
          <w:sz w:val="20"/>
          <w:szCs w:val="20"/>
          <w:lang w:val="es-ES"/>
        </w:rPr>
      </w:pPr>
      <w:r w:rsidRPr="00EB0065">
        <w:rPr>
          <w:sz w:val="20"/>
          <w:szCs w:val="20"/>
          <w:lang w:val="es-ES"/>
        </w:rPr>
        <w:t>En suelos fértiles se recomienda sembrar guinea y marandú.</w:t>
      </w:r>
    </w:p>
    <w:p w14:paraId="36FD9C3F" w14:textId="77777777" w:rsidR="00EF6F6E" w:rsidRPr="00EB0065" w:rsidRDefault="00EF6F6E" w:rsidP="00EF6F6E">
      <w:pPr>
        <w:pStyle w:val="Normal0"/>
        <w:numPr>
          <w:ilvl w:val="0"/>
          <w:numId w:val="112"/>
        </w:numPr>
        <w:pBdr>
          <w:top w:val="nil"/>
          <w:left w:val="nil"/>
          <w:bottom w:val="nil"/>
          <w:right w:val="nil"/>
          <w:between w:val="nil"/>
        </w:pBdr>
        <w:jc w:val="both"/>
        <w:rPr>
          <w:sz w:val="20"/>
          <w:szCs w:val="20"/>
          <w:lang w:val="es-ES"/>
        </w:rPr>
      </w:pPr>
      <w:r w:rsidRPr="00EB0065">
        <w:rPr>
          <w:sz w:val="20"/>
          <w:szCs w:val="20"/>
          <w:lang w:val="es-ES"/>
        </w:rPr>
        <w:t>En suelos con baja fertilidad usar brachiaria humidicola, andropogon y brachiaria decumbens.</w:t>
      </w:r>
    </w:p>
    <w:p w14:paraId="757DC657" w14:textId="77777777" w:rsidR="00EF6F6E" w:rsidRPr="00EB0065" w:rsidRDefault="00EF6F6E" w:rsidP="00EF6F6E">
      <w:pPr>
        <w:pStyle w:val="Normal0"/>
        <w:numPr>
          <w:ilvl w:val="0"/>
          <w:numId w:val="112"/>
        </w:numPr>
        <w:pBdr>
          <w:top w:val="nil"/>
          <w:left w:val="nil"/>
          <w:bottom w:val="nil"/>
          <w:right w:val="nil"/>
          <w:between w:val="nil"/>
        </w:pBdr>
        <w:jc w:val="both"/>
        <w:rPr>
          <w:sz w:val="20"/>
          <w:szCs w:val="20"/>
          <w:lang w:val="es-ES"/>
        </w:rPr>
      </w:pPr>
      <w:r w:rsidRPr="00EB0065">
        <w:rPr>
          <w:sz w:val="20"/>
          <w:szCs w:val="20"/>
          <w:lang w:val="es-ES"/>
        </w:rPr>
        <w:t>En suelos con mal drenaje usar pasto jazmín, setaria kasungula y brachiaria humidícola.</w:t>
      </w:r>
    </w:p>
    <w:p w14:paraId="4BEE80D5" w14:textId="77777777" w:rsidR="00EF6F6E" w:rsidRPr="00EB0065" w:rsidRDefault="00EF6F6E" w:rsidP="00EF6F6E">
      <w:pPr>
        <w:pStyle w:val="Normal0"/>
        <w:numPr>
          <w:ilvl w:val="0"/>
          <w:numId w:val="112"/>
        </w:numPr>
        <w:pBdr>
          <w:top w:val="nil"/>
          <w:left w:val="nil"/>
          <w:bottom w:val="nil"/>
          <w:right w:val="nil"/>
          <w:between w:val="nil"/>
        </w:pBdr>
        <w:jc w:val="both"/>
        <w:rPr>
          <w:sz w:val="20"/>
          <w:szCs w:val="20"/>
          <w:lang w:val="es-ES"/>
        </w:rPr>
      </w:pPr>
      <w:r w:rsidRPr="00EB0065">
        <w:rPr>
          <w:sz w:val="20"/>
          <w:szCs w:val="20"/>
          <w:lang w:val="es-ES"/>
        </w:rPr>
        <w:t>Para terreno de uso intensivo en verano y de altos niveles de fertilización usar pasto Tanzania y elefante.</w:t>
      </w:r>
    </w:p>
    <w:p w14:paraId="2986F3A5" w14:textId="345C1716" w:rsidR="00CD0146" w:rsidRPr="00EB0065" w:rsidRDefault="00EF6F6E" w:rsidP="00EF6F6E">
      <w:pPr>
        <w:pStyle w:val="Normal0"/>
        <w:numPr>
          <w:ilvl w:val="0"/>
          <w:numId w:val="112"/>
        </w:numPr>
        <w:pBdr>
          <w:top w:val="nil"/>
          <w:left w:val="nil"/>
          <w:bottom w:val="nil"/>
          <w:right w:val="nil"/>
          <w:between w:val="nil"/>
        </w:pBdr>
        <w:jc w:val="both"/>
        <w:rPr>
          <w:sz w:val="20"/>
          <w:szCs w:val="20"/>
          <w:lang w:val="es-ES"/>
        </w:rPr>
      </w:pPr>
      <w:r w:rsidRPr="00EB0065">
        <w:rPr>
          <w:sz w:val="20"/>
          <w:szCs w:val="20"/>
          <w:lang w:val="es-ES"/>
        </w:rPr>
        <w:t>En problemas por el insecto como el salivazo es recomendado usar plantas como el andropogon y pasto marandú.</w:t>
      </w:r>
    </w:p>
    <w:p w14:paraId="5ADA9B6A" w14:textId="77777777" w:rsidR="006F1674" w:rsidRPr="00EB0065" w:rsidRDefault="006F1674" w:rsidP="006F1674">
      <w:pPr>
        <w:pStyle w:val="Normal0"/>
        <w:pBdr>
          <w:top w:val="nil"/>
          <w:left w:val="nil"/>
          <w:bottom w:val="nil"/>
          <w:right w:val="nil"/>
          <w:between w:val="nil"/>
        </w:pBdr>
        <w:jc w:val="both"/>
        <w:rPr>
          <w:sz w:val="20"/>
          <w:szCs w:val="20"/>
          <w:lang w:val="es-ES"/>
        </w:rPr>
      </w:pPr>
    </w:p>
    <w:p w14:paraId="15E03C38" w14:textId="010F6AC6" w:rsidR="006F1674" w:rsidRPr="00EB0065" w:rsidRDefault="006F1674" w:rsidP="006F1674">
      <w:pPr>
        <w:pStyle w:val="Normal0"/>
        <w:numPr>
          <w:ilvl w:val="0"/>
          <w:numId w:val="113"/>
        </w:numPr>
        <w:pBdr>
          <w:top w:val="nil"/>
          <w:left w:val="nil"/>
          <w:bottom w:val="nil"/>
          <w:right w:val="nil"/>
          <w:between w:val="nil"/>
        </w:pBdr>
        <w:jc w:val="both"/>
        <w:rPr>
          <w:b/>
          <w:bCs/>
          <w:sz w:val="20"/>
          <w:szCs w:val="20"/>
          <w:lang w:val="es-ES"/>
        </w:rPr>
      </w:pPr>
      <w:r w:rsidRPr="00EB0065">
        <w:rPr>
          <w:b/>
          <w:bCs/>
          <w:sz w:val="20"/>
          <w:szCs w:val="20"/>
          <w:lang w:val="es-ES"/>
        </w:rPr>
        <w:t>Pasto de corte:</w:t>
      </w:r>
    </w:p>
    <w:p w14:paraId="5672FEA5" w14:textId="77777777" w:rsidR="006F1674" w:rsidRPr="00EB0065" w:rsidRDefault="006F1674" w:rsidP="006F1674">
      <w:pPr>
        <w:pStyle w:val="Normal0"/>
        <w:pBdr>
          <w:top w:val="nil"/>
          <w:left w:val="nil"/>
          <w:bottom w:val="nil"/>
          <w:right w:val="nil"/>
          <w:between w:val="nil"/>
        </w:pBdr>
        <w:jc w:val="both"/>
        <w:rPr>
          <w:sz w:val="20"/>
          <w:szCs w:val="20"/>
          <w:lang w:val="es-ES"/>
        </w:rPr>
      </w:pPr>
    </w:p>
    <w:p w14:paraId="149FD2AA" w14:textId="77777777" w:rsidR="006F1674" w:rsidRPr="00EB0065" w:rsidRDefault="006F1674" w:rsidP="00EB0065">
      <w:pPr>
        <w:pStyle w:val="Normal0"/>
        <w:pBdr>
          <w:top w:val="nil"/>
          <w:left w:val="nil"/>
          <w:bottom w:val="nil"/>
          <w:right w:val="nil"/>
          <w:between w:val="nil"/>
        </w:pBdr>
        <w:ind w:left="360"/>
        <w:jc w:val="both"/>
        <w:rPr>
          <w:sz w:val="20"/>
          <w:szCs w:val="20"/>
          <w:lang w:val="es-ES"/>
        </w:rPr>
      </w:pPr>
      <w:r w:rsidRPr="00EB0065">
        <w:rPr>
          <w:sz w:val="20"/>
          <w:szCs w:val="20"/>
          <w:lang w:val="es-ES"/>
        </w:rPr>
        <w:t>En Colombia los pastos de corte se conocen con los siguientes nombres:</w:t>
      </w:r>
    </w:p>
    <w:p w14:paraId="52618B9D" w14:textId="77777777" w:rsidR="006F1674" w:rsidRPr="00EB0065" w:rsidRDefault="006F1674" w:rsidP="006F1674">
      <w:pPr>
        <w:pStyle w:val="Normal0"/>
        <w:pBdr>
          <w:top w:val="nil"/>
          <w:left w:val="nil"/>
          <w:bottom w:val="nil"/>
          <w:right w:val="nil"/>
          <w:between w:val="nil"/>
        </w:pBdr>
        <w:jc w:val="both"/>
        <w:rPr>
          <w:sz w:val="20"/>
          <w:szCs w:val="20"/>
          <w:lang w:val="es-ES"/>
        </w:rPr>
      </w:pPr>
    </w:p>
    <w:p w14:paraId="47CF016E" w14:textId="77777777" w:rsidR="006F1674" w:rsidRPr="00EB0065" w:rsidRDefault="006F1674" w:rsidP="006F1674">
      <w:pPr>
        <w:pStyle w:val="Normal0"/>
        <w:numPr>
          <w:ilvl w:val="0"/>
          <w:numId w:val="115"/>
        </w:numPr>
        <w:pBdr>
          <w:top w:val="nil"/>
          <w:left w:val="nil"/>
          <w:bottom w:val="nil"/>
          <w:right w:val="nil"/>
          <w:between w:val="nil"/>
        </w:pBdr>
        <w:jc w:val="both"/>
        <w:rPr>
          <w:sz w:val="20"/>
          <w:szCs w:val="20"/>
          <w:lang w:val="es-ES"/>
        </w:rPr>
      </w:pPr>
      <w:r w:rsidRPr="00EB0065">
        <w:rPr>
          <w:sz w:val="20"/>
          <w:szCs w:val="20"/>
          <w:lang w:val="es-ES"/>
        </w:rPr>
        <w:t>Elefante, sorgo o mijo perla.</w:t>
      </w:r>
    </w:p>
    <w:p w14:paraId="39476667" w14:textId="77777777" w:rsidR="006F1674" w:rsidRPr="00EB0065" w:rsidRDefault="006F1674" w:rsidP="006F1674">
      <w:pPr>
        <w:pStyle w:val="Normal0"/>
        <w:numPr>
          <w:ilvl w:val="0"/>
          <w:numId w:val="115"/>
        </w:numPr>
        <w:pBdr>
          <w:top w:val="nil"/>
          <w:left w:val="nil"/>
          <w:bottom w:val="nil"/>
          <w:right w:val="nil"/>
          <w:between w:val="nil"/>
        </w:pBdr>
        <w:jc w:val="both"/>
        <w:rPr>
          <w:sz w:val="20"/>
          <w:szCs w:val="20"/>
          <w:lang w:val="en-US"/>
        </w:rPr>
      </w:pPr>
      <w:r w:rsidRPr="00EB0065">
        <w:rPr>
          <w:sz w:val="20"/>
          <w:szCs w:val="20"/>
          <w:lang w:val="en-US"/>
        </w:rPr>
        <w:t>Pampa verde, hindú, Camerún, king grass.</w:t>
      </w:r>
    </w:p>
    <w:p w14:paraId="2EC4A6EE" w14:textId="695D3F04" w:rsidR="006F1674" w:rsidRPr="00EB0065" w:rsidRDefault="006F1674" w:rsidP="006F1674">
      <w:pPr>
        <w:pStyle w:val="Normal0"/>
        <w:numPr>
          <w:ilvl w:val="0"/>
          <w:numId w:val="115"/>
        </w:numPr>
        <w:pBdr>
          <w:top w:val="nil"/>
          <w:left w:val="nil"/>
          <w:bottom w:val="nil"/>
          <w:right w:val="nil"/>
          <w:between w:val="nil"/>
        </w:pBdr>
        <w:jc w:val="both"/>
        <w:rPr>
          <w:sz w:val="20"/>
          <w:szCs w:val="20"/>
        </w:rPr>
      </w:pPr>
      <w:r w:rsidRPr="00EB0065">
        <w:rPr>
          <w:sz w:val="20"/>
          <w:szCs w:val="20"/>
          <w:lang w:val="es-ES"/>
        </w:rPr>
        <w:t>Imperial, morado, Taiwán, gramalote, maralfalfa, Brasil y Cuba 22.</w:t>
      </w:r>
    </w:p>
    <w:p w14:paraId="3454FDB2" w14:textId="77777777" w:rsidR="00F523F3" w:rsidRPr="00EB0065" w:rsidRDefault="00F523F3" w:rsidP="00F523F3">
      <w:pPr>
        <w:pStyle w:val="Normal0"/>
        <w:pBdr>
          <w:top w:val="nil"/>
          <w:left w:val="nil"/>
          <w:bottom w:val="nil"/>
          <w:right w:val="nil"/>
          <w:between w:val="nil"/>
        </w:pBdr>
        <w:jc w:val="both"/>
        <w:rPr>
          <w:sz w:val="20"/>
          <w:szCs w:val="20"/>
          <w:lang w:val="es-ES"/>
        </w:rPr>
      </w:pPr>
    </w:p>
    <w:p w14:paraId="7036AA46" w14:textId="77777777" w:rsidR="00F523F3" w:rsidRPr="00EB0065" w:rsidRDefault="00F523F3" w:rsidP="00F523F3">
      <w:pPr>
        <w:pStyle w:val="Normal0"/>
        <w:pBdr>
          <w:top w:val="nil"/>
          <w:left w:val="nil"/>
          <w:bottom w:val="nil"/>
          <w:right w:val="nil"/>
          <w:between w:val="nil"/>
        </w:pBdr>
        <w:jc w:val="both"/>
        <w:rPr>
          <w:sz w:val="20"/>
          <w:szCs w:val="20"/>
          <w:lang w:val="es-ES"/>
        </w:rPr>
      </w:pPr>
    </w:p>
    <w:p w14:paraId="37B5291F" w14:textId="77777777" w:rsidR="00F523F3" w:rsidRPr="00EB0065" w:rsidRDefault="00F523F3" w:rsidP="00F523F3">
      <w:pPr>
        <w:pStyle w:val="Normal0"/>
        <w:pBdr>
          <w:top w:val="nil"/>
          <w:left w:val="nil"/>
          <w:bottom w:val="nil"/>
          <w:right w:val="nil"/>
          <w:between w:val="nil"/>
        </w:pBdr>
        <w:jc w:val="both"/>
        <w:rPr>
          <w:sz w:val="20"/>
          <w:szCs w:val="20"/>
          <w:lang w:val="es-ES"/>
        </w:rPr>
      </w:pPr>
    </w:p>
    <w:p w14:paraId="1CB10C27" w14:textId="77777777" w:rsidR="00F523F3" w:rsidRPr="00EB0065" w:rsidRDefault="00F523F3" w:rsidP="00F523F3">
      <w:pPr>
        <w:pStyle w:val="Normal0"/>
        <w:pBdr>
          <w:top w:val="nil"/>
          <w:left w:val="nil"/>
          <w:bottom w:val="nil"/>
          <w:right w:val="nil"/>
          <w:between w:val="nil"/>
        </w:pBdr>
        <w:jc w:val="both"/>
        <w:rPr>
          <w:sz w:val="20"/>
          <w:szCs w:val="20"/>
          <w:lang w:val="es-ES"/>
        </w:rPr>
      </w:pPr>
    </w:p>
    <w:p w14:paraId="6741FE7C" w14:textId="77777777" w:rsidR="00F523F3" w:rsidRPr="00EB0065" w:rsidRDefault="00F523F3" w:rsidP="00F523F3">
      <w:pPr>
        <w:pStyle w:val="Normal0"/>
        <w:pBdr>
          <w:top w:val="nil"/>
          <w:left w:val="nil"/>
          <w:bottom w:val="nil"/>
          <w:right w:val="nil"/>
          <w:between w:val="nil"/>
        </w:pBdr>
        <w:jc w:val="both"/>
        <w:rPr>
          <w:sz w:val="20"/>
          <w:szCs w:val="20"/>
        </w:rPr>
      </w:pPr>
    </w:p>
    <w:p w14:paraId="4944B60D" w14:textId="77777777" w:rsidR="006F1674" w:rsidRPr="00EB0065" w:rsidRDefault="006F1674" w:rsidP="006F1674">
      <w:pPr>
        <w:pStyle w:val="Normal0"/>
        <w:pBdr>
          <w:top w:val="nil"/>
          <w:left w:val="nil"/>
          <w:bottom w:val="nil"/>
          <w:right w:val="nil"/>
          <w:between w:val="nil"/>
        </w:pBdr>
        <w:jc w:val="both"/>
        <w:rPr>
          <w:sz w:val="20"/>
          <w:szCs w:val="20"/>
          <w:lang w:val="es-ES"/>
        </w:rPr>
      </w:pPr>
    </w:p>
    <w:p w14:paraId="6C08F666" w14:textId="20F36AFD" w:rsidR="006F1674" w:rsidRPr="00EB0065" w:rsidRDefault="006F1674" w:rsidP="006F1674">
      <w:pPr>
        <w:pStyle w:val="Normal0"/>
        <w:numPr>
          <w:ilvl w:val="0"/>
          <w:numId w:val="116"/>
        </w:numPr>
        <w:pBdr>
          <w:top w:val="nil"/>
          <w:left w:val="nil"/>
          <w:bottom w:val="nil"/>
          <w:right w:val="nil"/>
          <w:between w:val="nil"/>
        </w:pBdr>
        <w:jc w:val="both"/>
        <w:rPr>
          <w:b/>
          <w:bCs/>
          <w:sz w:val="20"/>
          <w:szCs w:val="20"/>
          <w:lang w:val="es-ES"/>
        </w:rPr>
      </w:pPr>
      <w:r w:rsidRPr="00EB0065">
        <w:rPr>
          <w:b/>
          <w:bCs/>
          <w:sz w:val="20"/>
          <w:szCs w:val="20"/>
          <w:lang w:val="es-ES"/>
        </w:rPr>
        <w:t>Generalidades del pasto de corte:</w:t>
      </w:r>
    </w:p>
    <w:p w14:paraId="2EE1938D" w14:textId="77777777" w:rsidR="006F1674" w:rsidRPr="00EB0065" w:rsidRDefault="006F1674" w:rsidP="006F1674">
      <w:pPr>
        <w:pStyle w:val="Normal0"/>
        <w:pBdr>
          <w:top w:val="nil"/>
          <w:left w:val="nil"/>
          <w:bottom w:val="nil"/>
          <w:right w:val="nil"/>
          <w:between w:val="nil"/>
        </w:pBdr>
        <w:jc w:val="both"/>
        <w:rPr>
          <w:sz w:val="20"/>
          <w:szCs w:val="20"/>
          <w:lang w:val="es-ES"/>
        </w:rPr>
      </w:pPr>
    </w:p>
    <w:p w14:paraId="4CA5F6D9" w14:textId="40104C76" w:rsidR="006F1674" w:rsidRPr="00EB0065" w:rsidRDefault="006F1674" w:rsidP="006F1674">
      <w:pPr>
        <w:pStyle w:val="Normal0"/>
        <w:numPr>
          <w:ilvl w:val="0"/>
          <w:numId w:val="118"/>
        </w:numPr>
        <w:pBdr>
          <w:top w:val="nil"/>
          <w:left w:val="nil"/>
          <w:bottom w:val="nil"/>
          <w:right w:val="nil"/>
          <w:between w:val="nil"/>
        </w:pBdr>
        <w:jc w:val="both"/>
        <w:rPr>
          <w:sz w:val="20"/>
          <w:szCs w:val="20"/>
          <w:lang w:val="es-ES"/>
        </w:rPr>
      </w:pPr>
      <w:r w:rsidRPr="00EB0065">
        <w:rPr>
          <w:sz w:val="20"/>
          <w:szCs w:val="20"/>
          <w:lang w:val="es-ES"/>
        </w:rPr>
        <w:t>Las especies de pastos se adaptan a pisos térmicos desde 0 a 1.800 m.s.n.m. por encima de los 18.000. Su producción se reduce porque hay menos radiación solar, lo que hace que la capacidad fotosintética sea menor, sin embargo, algunos de los pastos se adaptan bien a esta altura.</w:t>
      </w:r>
    </w:p>
    <w:p w14:paraId="633FBCA7" w14:textId="77777777" w:rsidR="006F1674" w:rsidRPr="00EB0065" w:rsidRDefault="006F1674" w:rsidP="006F1674">
      <w:pPr>
        <w:pStyle w:val="Normal0"/>
        <w:numPr>
          <w:ilvl w:val="0"/>
          <w:numId w:val="118"/>
        </w:numPr>
        <w:pBdr>
          <w:top w:val="nil"/>
          <w:left w:val="nil"/>
          <w:bottom w:val="nil"/>
          <w:right w:val="nil"/>
          <w:between w:val="nil"/>
        </w:pBdr>
        <w:jc w:val="both"/>
        <w:rPr>
          <w:sz w:val="20"/>
          <w:szCs w:val="20"/>
          <w:lang w:val="es-ES"/>
        </w:rPr>
      </w:pPr>
      <w:r w:rsidRPr="00EB0065">
        <w:rPr>
          <w:sz w:val="20"/>
          <w:szCs w:val="20"/>
          <w:lang w:val="es-ES"/>
        </w:rPr>
        <w:t>Debido a la biomasa que producen los pastos, se requiere de mucha agua. Entre mayor estén al nivel del mar, van a necesitar más agua para riego y entre más pobre sea el suelo, más limitado será su desarrollo y producción.</w:t>
      </w:r>
    </w:p>
    <w:p w14:paraId="1FE14816" w14:textId="77777777" w:rsidR="006F1674" w:rsidRPr="00EB0065" w:rsidRDefault="006F1674" w:rsidP="006F1674">
      <w:pPr>
        <w:pStyle w:val="Normal0"/>
        <w:numPr>
          <w:ilvl w:val="0"/>
          <w:numId w:val="118"/>
        </w:numPr>
        <w:pBdr>
          <w:top w:val="nil"/>
          <w:left w:val="nil"/>
          <w:bottom w:val="nil"/>
          <w:right w:val="nil"/>
          <w:between w:val="nil"/>
        </w:pBdr>
        <w:jc w:val="both"/>
        <w:rPr>
          <w:sz w:val="20"/>
          <w:szCs w:val="20"/>
          <w:lang w:val="es-ES"/>
        </w:rPr>
      </w:pPr>
      <w:r w:rsidRPr="00EB0065">
        <w:rPr>
          <w:sz w:val="20"/>
          <w:szCs w:val="20"/>
          <w:lang w:val="es-ES"/>
        </w:rPr>
        <w:t>De las especies de pastos vistas anteriormente algunas se han mejorado genéticamente para que resistan ataques de plagas y épocas de sequía. Estos pastos se pueden llamar rústicos, es decir, que no necesitan aportes adicionales de nutrientes, con lo que el suelo les suministra hace que se desarrollen.</w:t>
      </w:r>
    </w:p>
    <w:p w14:paraId="0F00697A" w14:textId="77777777" w:rsidR="006F1674" w:rsidRPr="00EB0065" w:rsidRDefault="006F1674" w:rsidP="006F1674">
      <w:pPr>
        <w:pStyle w:val="Normal0"/>
        <w:numPr>
          <w:ilvl w:val="0"/>
          <w:numId w:val="118"/>
        </w:numPr>
        <w:pBdr>
          <w:top w:val="nil"/>
          <w:left w:val="nil"/>
          <w:bottom w:val="nil"/>
          <w:right w:val="nil"/>
          <w:between w:val="nil"/>
        </w:pBdr>
        <w:jc w:val="both"/>
        <w:rPr>
          <w:sz w:val="20"/>
          <w:szCs w:val="20"/>
          <w:lang w:val="es-ES"/>
        </w:rPr>
      </w:pPr>
      <w:r w:rsidRPr="00EB0065">
        <w:rPr>
          <w:sz w:val="20"/>
          <w:szCs w:val="20"/>
          <w:lang w:val="es-ES"/>
        </w:rPr>
        <w:t>Los pastos no se adaptan a suelos inundados a pesar de que son una especie de alta extracción.</w:t>
      </w:r>
    </w:p>
    <w:p w14:paraId="7204C6DF" w14:textId="77777777" w:rsidR="006F1674" w:rsidRPr="00EB0065" w:rsidRDefault="006F1674" w:rsidP="006F1674">
      <w:pPr>
        <w:pStyle w:val="Normal0"/>
        <w:numPr>
          <w:ilvl w:val="0"/>
          <w:numId w:val="118"/>
        </w:numPr>
        <w:pBdr>
          <w:top w:val="nil"/>
          <w:left w:val="nil"/>
          <w:bottom w:val="nil"/>
          <w:right w:val="nil"/>
          <w:between w:val="nil"/>
        </w:pBdr>
        <w:jc w:val="both"/>
        <w:rPr>
          <w:sz w:val="20"/>
          <w:szCs w:val="20"/>
          <w:lang w:val="es-ES"/>
        </w:rPr>
      </w:pPr>
      <w:r w:rsidRPr="00EB0065">
        <w:rPr>
          <w:sz w:val="20"/>
          <w:szCs w:val="20"/>
          <w:lang w:val="es-ES"/>
        </w:rPr>
        <w:t>Los pastos una vez alcanzan la edad de floración empiezan a producir inflorescencias, es decir, espinas, lo que significa que han perdido un 30% de su calidad nutricional y a medida que van aumentando la edad de ser cosechado, la lignificación se acrecienta, por lo que aumenta la pérdida nutricional, lo que quiere decir que cada vez son menos digestibles para los rumiantes que los consumen.</w:t>
      </w:r>
    </w:p>
    <w:p w14:paraId="335632C2" w14:textId="77777777" w:rsidR="006F1674" w:rsidRPr="00EB0065" w:rsidRDefault="006F1674" w:rsidP="006F1674">
      <w:pPr>
        <w:pStyle w:val="Normal0"/>
        <w:numPr>
          <w:ilvl w:val="0"/>
          <w:numId w:val="118"/>
        </w:numPr>
        <w:pBdr>
          <w:top w:val="nil"/>
          <w:left w:val="nil"/>
          <w:bottom w:val="nil"/>
          <w:right w:val="nil"/>
          <w:between w:val="nil"/>
        </w:pBdr>
        <w:jc w:val="both"/>
        <w:rPr>
          <w:sz w:val="20"/>
          <w:szCs w:val="20"/>
          <w:lang w:val="es-ES"/>
        </w:rPr>
      </w:pPr>
      <w:r w:rsidRPr="00EB0065">
        <w:rPr>
          <w:sz w:val="20"/>
          <w:szCs w:val="20"/>
          <w:lang w:val="es-ES"/>
        </w:rPr>
        <w:t>Los pastos nunca se deben cosechar en periodo de crecimiento o en edad de floración, pues cuando se encuentran en estado juvenil no se han desarrollado completamente y pueden intoxicar al animal o generarles problemas de digestión, haciendo que este excrete mucho, por ello los pastos deben ser cosechados en el tiempo requerido por la especie, con el fin de aprovechar todo su contenido nutricional.</w:t>
      </w:r>
    </w:p>
    <w:p w14:paraId="53FEA78D" w14:textId="239EBA5A" w:rsidR="00CD0146" w:rsidRPr="00EB0065" w:rsidRDefault="006F1674" w:rsidP="006F1674">
      <w:pPr>
        <w:pStyle w:val="Normal0"/>
        <w:numPr>
          <w:ilvl w:val="0"/>
          <w:numId w:val="118"/>
        </w:numPr>
        <w:pBdr>
          <w:top w:val="nil"/>
          <w:left w:val="nil"/>
          <w:bottom w:val="nil"/>
          <w:right w:val="nil"/>
          <w:between w:val="nil"/>
        </w:pBdr>
        <w:jc w:val="both"/>
        <w:rPr>
          <w:sz w:val="20"/>
          <w:szCs w:val="20"/>
          <w:lang w:val="es-ES"/>
        </w:rPr>
      </w:pPr>
      <w:r w:rsidRPr="00EB0065">
        <w:rPr>
          <w:sz w:val="20"/>
          <w:szCs w:val="20"/>
          <w:lang w:val="es-ES"/>
        </w:rPr>
        <w:t>Se ha comprobado que ningún pasto cubre el 100% del requerimiento nutricional del ganado bovino a pesar de que este tenga su mejor valor nutricional, por eso es falso afirmar que se puedan reemplazar pastos por concentrados.</w:t>
      </w:r>
    </w:p>
    <w:p w14:paraId="1118EC24" w14:textId="77777777" w:rsidR="00CD0146" w:rsidRPr="00EB0065" w:rsidRDefault="00CD0146" w:rsidP="00E407F0">
      <w:pPr>
        <w:pStyle w:val="Normal0"/>
        <w:pBdr>
          <w:top w:val="nil"/>
          <w:left w:val="nil"/>
          <w:bottom w:val="nil"/>
          <w:right w:val="nil"/>
          <w:between w:val="nil"/>
        </w:pBdr>
        <w:ind w:left="360"/>
        <w:jc w:val="both"/>
        <w:rPr>
          <w:sz w:val="20"/>
          <w:szCs w:val="20"/>
          <w:lang w:val="es-ES"/>
        </w:rPr>
      </w:pPr>
    </w:p>
    <w:p w14:paraId="66279526" w14:textId="7A37E7E0" w:rsidR="006F1674" w:rsidRPr="00EB0065" w:rsidRDefault="006F1674" w:rsidP="006F1674">
      <w:pPr>
        <w:pStyle w:val="Normal0"/>
        <w:numPr>
          <w:ilvl w:val="0"/>
          <w:numId w:val="119"/>
        </w:numPr>
        <w:pBdr>
          <w:top w:val="nil"/>
          <w:left w:val="nil"/>
          <w:bottom w:val="nil"/>
          <w:right w:val="nil"/>
          <w:between w:val="nil"/>
        </w:pBdr>
        <w:jc w:val="both"/>
        <w:rPr>
          <w:b/>
          <w:bCs/>
          <w:sz w:val="20"/>
          <w:szCs w:val="20"/>
          <w:lang w:val="es-ES"/>
        </w:rPr>
      </w:pPr>
      <w:r w:rsidRPr="00EB0065">
        <w:rPr>
          <w:b/>
          <w:bCs/>
          <w:sz w:val="20"/>
          <w:szCs w:val="20"/>
          <w:lang w:val="es-ES"/>
        </w:rPr>
        <w:t>Leguminosas:</w:t>
      </w:r>
    </w:p>
    <w:p w14:paraId="1791C0A7" w14:textId="77777777" w:rsidR="006F1674" w:rsidRPr="00EB0065" w:rsidRDefault="006F1674" w:rsidP="006F1674">
      <w:pPr>
        <w:pStyle w:val="Normal0"/>
        <w:pBdr>
          <w:top w:val="nil"/>
          <w:left w:val="nil"/>
          <w:bottom w:val="nil"/>
          <w:right w:val="nil"/>
          <w:between w:val="nil"/>
        </w:pBdr>
        <w:ind w:left="360"/>
        <w:jc w:val="both"/>
        <w:rPr>
          <w:sz w:val="20"/>
          <w:szCs w:val="20"/>
          <w:lang w:val="es-ES"/>
        </w:rPr>
      </w:pPr>
    </w:p>
    <w:p w14:paraId="4D988515" w14:textId="77777777" w:rsidR="006F1674" w:rsidRPr="00EB0065" w:rsidRDefault="006F1674" w:rsidP="006F1674">
      <w:pPr>
        <w:pStyle w:val="Normal0"/>
        <w:pBdr>
          <w:top w:val="nil"/>
          <w:left w:val="nil"/>
          <w:bottom w:val="nil"/>
          <w:right w:val="nil"/>
          <w:between w:val="nil"/>
        </w:pBdr>
        <w:ind w:left="360"/>
        <w:jc w:val="both"/>
        <w:rPr>
          <w:sz w:val="20"/>
          <w:szCs w:val="20"/>
          <w:lang w:val="es-ES"/>
        </w:rPr>
      </w:pPr>
      <w:r w:rsidRPr="00EB0065">
        <w:rPr>
          <w:sz w:val="20"/>
          <w:szCs w:val="20"/>
          <w:lang w:val="es-ES"/>
        </w:rPr>
        <w:t>Las leguminosas forrajeras tienen buena capacidad de fijar nitrógeno, sus hojas lo convierten en forma de proteínas, por esta razón estas plantas tienen alto contenido de proteína que puede variar entre 14 y 32% en hojas y semillas y  tienen la particularidad de conservar esos porcentajes por largos periodos sin que el verano les afecte.</w:t>
      </w:r>
    </w:p>
    <w:p w14:paraId="6F365C3B" w14:textId="77777777" w:rsidR="006F1674" w:rsidRPr="00EB0065" w:rsidRDefault="006F1674" w:rsidP="006F1674">
      <w:pPr>
        <w:pStyle w:val="Normal0"/>
        <w:pBdr>
          <w:top w:val="nil"/>
          <w:left w:val="nil"/>
          <w:bottom w:val="nil"/>
          <w:right w:val="nil"/>
          <w:between w:val="nil"/>
        </w:pBdr>
        <w:ind w:left="360"/>
        <w:jc w:val="both"/>
        <w:rPr>
          <w:sz w:val="20"/>
          <w:szCs w:val="20"/>
          <w:lang w:val="es-ES"/>
        </w:rPr>
      </w:pPr>
    </w:p>
    <w:p w14:paraId="137D28F7" w14:textId="77777777" w:rsidR="006F1674" w:rsidRPr="00EB0065" w:rsidRDefault="006F1674" w:rsidP="006F1674">
      <w:pPr>
        <w:pStyle w:val="Normal0"/>
        <w:pBdr>
          <w:top w:val="nil"/>
          <w:left w:val="nil"/>
          <w:bottom w:val="nil"/>
          <w:right w:val="nil"/>
          <w:between w:val="nil"/>
        </w:pBdr>
        <w:ind w:left="360"/>
        <w:jc w:val="both"/>
        <w:rPr>
          <w:sz w:val="20"/>
          <w:szCs w:val="20"/>
          <w:lang w:val="es-ES"/>
        </w:rPr>
      </w:pPr>
      <w:r w:rsidRPr="00EB0065">
        <w:rPr>
          <w:sz w:val="20"/>
          <w:szCs w:val="20"/>
          <w:lang w:val="es-ES"/>
        </w:rPr>
        <w:t>Esta especie forrajera es pobre en fibra lo que la hace más digestible y altamente aprovechable por los bovinos, además su contenido en carbohidratos es similar al pasto.</w:t>
      </w:r>
    </w:p>
    <w:p w14:paraId="43994400" w14:textId="77777777" w:rsidR="006F1674" w:rsidRPr="00EB0065" w:rsidRDefault="006F1674" w:rsidP="006F1674">
      <w:pPr>
        <w:pStyle w:val="Normal0"/>
        <w:pBdr>
          <w:top w:val="nil"/>
          <w:left w:val="nil"/>
          <w:bottom w:val="nil"/>
          <w:right w:val="nil"/>
          <w:between w:val="nil"/>
        </w:pBdr>
        <w:ind w:left="360"/>
        <w:jc w:val="both"/>
        <w:rPr>
          <w:sz w:val="20"/>
          <w:szCs w:val="20"/>
          <w:lang w:val="es-ES"/>
        </w:rPr>
      </w:pPr>
    </w:p>
    <w:p w14:paraId="69D29DA6" w14:textId="77777777" w:rsidR="006F1674" w:rsidRPr="00EB0065" w:rsidRDefault="006F1674" w:rsidP="006F1674">
      <w:pPr>
        <w:pStyle w:val="Normal0"/>
        <w:pBdr>
          <w:top w:val="nil"/>
          <w:left w:val="nil"/>
          <w:bottom w:val="nil"/>
          <w:right w:val="nil"/>
          <w:between w:val="nil"/>
        </w:pBdr>
        <w:ind w:left="360"/>
        <w:jc w:val="both"/>
        <w:rPr>
          <w:sz w:val="20"/>
          <w:szCs w:val="20"/>
          <w:lang w:val="es-ES"/>
        </w:rPr>
      </w:pPr>
      <w:commentRangeStart w:id="6"/>
      <w:r w:rsidRPr="00EB0065">
        <w:rPr>
          <w:sz w:val="20"/>
          <w:szCs w:val="20"/>
          <w:lang w:val="es-ES"/>
        </w:rPr>
        <w:t>Las leguminosas más conocidas son:</w:t>
      </w:r>
    </w:p>
    <w:p w14:paraId="4FF6C77D" w14:textId="77777777" w:rsidR="006F1674" w:rsidRPr="00EB0065" w:rsidRDefault="006F1674" w:rsidP="006F1674">
      <w:pPr>
        <w:pStyle w:val="Normal0"/>
        <w:pBdr>
          <w:top w:val="nil"/>
          <w:left w:val="nil"/>
          <w:bottom w:val="nil"/>
          <w:right w:val="nil"/>
          <w:between w:val="nil"/>
        </w:pBdr>
        <w:ind w:left="360"/>
        <w:jc w:val="both"/>
        <w:rPr>
          <w:sz w:val="20"/>
          <w:szCs w:val="20"/>
          <w:lang w:val="es-ES"/>
        </w:rPr>
      </w:pPr>
    </w:p>
    <w:p w14:paraId="494FEC9D" w14:textId="77777777" w:rsidR="006F1674" w:rsidRPr="00EB0065" w:rsidRDefault="006F1674" w:rsidP="006F1674">
      <w:pPr>
        <w:pStyle w:val="Normal0"/>
        <w:pBdr>
          <w:top w:val="nil"/>
          <w:left w:val="nil"/>
          <w:bottom w:val="nil"/>
          <w:right w:val="nil"/>
          <w:between w:val="nil"/>
        </w:pBdr>
        <w:ind w:left="360"/>
        <w:jc w:val="both"/>
        <w:rPr>
          <w:sz w:val="20"/>
          <w:szCs w:val="20"/>
          <w:lang w:val="es-ES"/>
        </w:rPr>
      </w:pPr>
      <w:r w:rsidRPr="00EB0065">
        <w:rPr>
          <w:sz w:val="20"/>
          <w:szCs w:val="20"/>
          <w:lang w:val="es-ES"/>
        </w:rPr>
        <w:t>•</w:t>
      </w:r>
      <w:r w:rsidRPr="00EB0065">
        <w:rPr>
          <w:sz w:val="20"/>
          <w:szCs w:val="20"/>
          <w:lang w:val="es-ES"/>
        </w:rPr>
        <w:tab/>
        <w:t>Fríjol.</w:t>
      </w:r>
    </w:p>
    <w:p w14:paraId="1A351396" w14:textId="77777777" w:rsidR="006F1674" w:rsidRPr="00EB0065" w:rsidRDefault="006F1674" w:rsidP="006F1674">
      <w:pPr>
        <w:pStyle w:val="Normal0"/>
        <w:pBdr>
          <w:top w:val="nil"/>
          <w:left w:val="nil"/>
          <w:bottom w:val="nil"/>
          <w:right w:val="nil"/>
          <w:between w:val="nil"/>
        </w:pBdr>
        <w:ind w:left="360"/>
        <w:jc w:val="both"/>
        <w:rPr>
          <w:sz w:val="20"/>
          <w:szCs w:val="20"/>
          <w:lang w:val="es-ES"/>
        </w:rPr>
      </w:pPr>
      <w:r w:rsidRPr="00EB0065">
        <w:rPr>
          <w:sz w:val="20"/>
          <w:szCs w:val="20"/>
          <w:lang w:val="es-ES"/>
        </w:rPr>
        <w:t>•</w:t>
      </w:r>
      <w:r w:rsidRPr="00EB0065">
        <w:rPr>
          <w:sz w:val="20"/>
          <w:szCs w:val="20"/>
          <w:lang w:val="es-ES"/>
        </w:rPr>
        <w:tab/>
        <w:t>Fríjol (gandul).</w:t>
      </w:r>
    </w:p>
    <w:p w14:paraId="013D1F16" w14:textId="77777777" w:rsidR="006F1674" w:rsidRPr="00EB0065" w:rsidRDefault="006F1674" w:rsidP="006F1674">
      <w:pPr>
        <w:pStyle w:val="Normal0"/>
        <w:pBdr>
          <w:top w:val="nil"/>
          <w:left w:val="nil"/>
          <w:bottom w:val="nil"/>
          <w:right w:val="nil"/>
          <w:between w:val="nil"/>
        </w:pBdr>
        <w:ind w:left="360"/>
        <w:jc w:val="both"/>
        <w:rPr>
          <w:sz w:val="20"/>
          <w:szCs w:val="20"/>
          <w:lang w:val="es-ES"/>
        </w:rPr>
      </w:pPr>
      <w:r w:rsidRPr="00EB0065">
        <w:rPr>
          <w:sz w:val="20"/>
          <w:szCs w:val="20"/>
          <w:lang w:val="es-ES"/>
        </w:rPr>
        <w:t>•</w:t>
      </w:r>
      <w:r w:rsidRPr="00EB0065">
        <w:rPr>
          <w:sz w:val="20"/>
          <w:szCs w:val="20"/>
          <w:lang w:val="es-ES"/>
        </w:rPr>
        <w:tab/>
        <w:t>Crotaria.</w:t>
      </w:r>
    </w:p>
    <w:p w14:paraId="20DE4E4F" w14:textId="77777777" w:rsidR="006F1674" w:rsidRPr="00EB0065" w:rsidRDefault="006F1674" w:rsidP="006F1674">
      <w:pPr>
        <w:pStyle w:val="Normal0"/>
        <w:pBdr>
          <w:top w:val="nil"/>
          <w:left w:val="nil"/>
          <w:bottom w:val="nil"/>
          <w:right w:val="nil"/>
          <w:between w:val="nil"/>
        </w:pBdr>
        <w:ind w:left="360"/>
        <w:jc w:val="both"/>
        <w:rPr>
          <w:sz w:val="20"/>
          <w:szCs w:val="20"/>
          <w:lang w:val="es-ES"/>
        </w:rPr>
      </w:pPr>
      <w:r w:rsidRPr="00EB0065">
        <w:rPr>
          <w:sz w:val="20"/>
          <w:szCs w:val="20"/>
          <w:lang w:val="es-ES"/>
        </w:rPr>
        <w:t>•</w:t>
      </w:r>
      <w:r w:rsidRPr="00EB0065">
        <w:rPr>
          <w:sz w:val="20"/>
          <w:szCs w:val="20"/>
          <w:lang w:val="es-ES"/>
        </w:rPr>
        <w:tab/>
        <w:t>Kudzú.</w:t>
      </w:r>
    </w:p>
    <w:p w14:paraId="0B6EF2D6" w14:textId="77777777" w:rsidR="006F1674" w:rsidRPr="00EB0065" w:rsidRDefault="006F1674" w:rsidP="006F1674">
      <w:pPr>
        <w:pStyle w:val="Normal0"/>
        <w:pBdr>
          <w:top w:val="nil"/>
          <w:left w:val="nil"/>
          <w:bottom w:val="nil"/>
          <w:right w:val="nil"/>
          <w:between w:val="nil"/>
        </w:pBdr>
        <w:ind w:left="360"/>
        <w:jc w:val="both"/>
        <w:rPr>
          <w:sz w:val="20"/>
          <w:szCs w:val="20"/>
          <w:lang w:val="es-ES"/>
        </w:rPr>
      </w:pPr>
      <w:r w:rsidRPr="00EB0065">
        <w:rPr>
          <w:sz w:val="20"/>
          <w:szCs w:val="20"/>
          <w:lang w:val="es-ES"/>
        </w:rPr>
        <w:t>•</w:t>
      </w:r>
      <w:r w:rsidRPr="00EB0065">
        <w:rPr>
          <w:sz w:val="20"/>
          <w:szCs w:val="20"/>
          <w:lang w:val="es-ES"/>
        </w:rPr>
        <w:tab/>
        <w:t>Maní forrajero.</w:t>
      </w:r>
    </w:p>
    <w:p w14:paraId="3A66BB52" w14:textId="77777777" w:rsidR="006F1674" w:rsidRPr="00EB0065" w:rsidRDefault="006F1674" w:rsidP="006F1674">
      <w:pPr>
        <w:pStyle w:val="Normal0"/>
        <w:pBdr>
          <w:top w:val="nil"/>
          <w:left w:val="nil"/>
          <w:bottom w:val="nil"/>
          <w:right w:val="nil"/>
          <w:between w:val="nil"/>
        </w:pBdr>
        <w:ind w:left="360"/>
        <w:jc w:val="both"/>
        <w:rPr>
          <w:sz w:val="20"/>
          <w:szCs w:val="20"/>
          <w:lang w:val="es-ES"/>
        </w:rPr>
      </w:pPr>
      <w:r w:rsidRPr="00EB0065">
        <w:rPr>
          <w:sz w:val="20"/>
          <w:szCs w:val="20"/>
          <w:lang w:val="es-ES"/>
        </w:rPr>
        <w:t>•</w:t>
      </w:r>
      <w:r w:rsidRPr="00EB0065">
        <w:rPr>
          <w:sz w:val="20"/>
          <w:szCs w:val="20"/>
          <w:lang w:val="es-ES"/>
        </w:rPr>
        <w:tab/>
        <w:t>Alfalfa.</w:t>
      </w:r>
    </w:p>
    <w:p w14:paraId="0D1D3B8F" w14:textId="4DC77F6D" w:rsidR="00CD0146" w:rsidRPr="00EB0065" w:rsidRDefault="006F1674" w:rsidP="006F1674">
      <w:pPr>
        <w:pStyle w:val="Normal0"/>
        <w:pBdr>
          <w:top w:val="nil"/>
          <w:left w:val="nil"/>
          <w:bottom w:val="nil"/>
          <w:right w:val="nil"/>
          <w:between w:val="nil"/>
        </w:pBdr>
        <w:ind w:left="360"/>
        <w:jc w:val="both"/>
        <w:rPr>
          <w:sz w:val="20"/>
          <w:szCs w:val="20"/>
          <w:lang w:val="es-ES"/>
        </w:rPr>
      </w:pPr>
      <w:r w:rsidRPr="00EB0065">
        <w:rPr>
          <w:sz w:val="20"/>
          <w:szCs w:val="20"/>
          <w:lang w:val="es-ES"/>
        </w:rPr>
        <w:t>•</w:t>
      </w:r>
      <w:r w:rsidRPr="00EB0065">
        <w:rPr>
          <w:sz w:val="20"/>
          <w:szCs w:val="20"/>
          <w:lang w:val="es-ES"/>
        </w:rPr>
        <w:tab/>
        <w:t>Trébol blanco.</w:t>
      </w:r>
      <w:commentRangeEnd w:id="6"/>
      <w:r w:rsidR="00EF18D7" w:rsidRPr="00EB0065">
        <w:rPr>
          <w:rStyle w:val="Refdecomentario"/>
          <w:sz w:val="20"/>
          <w:szCs w:val="20"/>
        </w:rPr>
        <w:commentReference w:id="6"/>
      </w:r>
    </w:p>
    <w:p w14:paraId="432511FB" w14:textId="1296A9C1" w:rsidR="0004524E" w:rsidRPr="00EB0065" w:rsidRDefault="0004524E" w:rsidP="006F1674">
      <w:pPr>
        <w:pStyle w:val="Normal0"/>
        <w:jc w:val="both"/>
        <w:rPr>
          <w:b/>
          <w:sz w:val="20"/>
          <w:szCs w:val="20"/>
        </w:rPr>
      </w:pPr>
    </w:p>
    <w:p w14:paraId="646A8429" w14:textId="77777777" w:rsidR="007137B3" w:rsidRPr="00EB0065" w:rsidRDefault="007137B3" w:rsidP="00E407F0">
      <w:pPr>
        <w:pStyle w:val="Normal0"/>
        <w:jc w:val="both"/>
        <w:rPr>
          <w:b/>
          <w:sz w:val="20"/>
          <w:szCs w:val="20"/>
        </w:rPr>
      </w:pPr>
    </w:p>
    <w:p w14:paraId="6F60A1D2" w14:textId="77777777" w:rsidR="00F523F3" w:rsidRPr="00EB0065" w:rsidRDefault="00F523F3" w:rsidP="00E407F0">
      <w:pPr>
        <w:pStyle w:val="Normal0"/>
        <w:jc w:val="both"/>
        <w:rPr>
          <w:b/>
          <w:sz w:val="20"/>
          <w:szCs w:val="20"/>
        </w:rPr>
      </w:pPr>
    </w:p>
    <w:p w14:paraId="7BA2023A" w14:textId="77777777" w:rsidR="00F523F3" w:rsidRPr="00EB0065" w:rsidRDefault="00F523F3" w:rsidP="00E407F0">
      <w:pPr>
        <w:pStyle w:val="Normal0"/>
        <w:jc w:val="both"/>
        <w:rPr>
          <w:b/>
          <w:sz w:val="20"/>
          <w:szCs w:val="20"/>
        </w:rPr>
      </w:pPr>
    </w:p>
    <w:p w14:paraId="535FAB75" w14:textId="77777777" w:rsidR="00F523F3" w:rsidRPr="00EB0065" w:rsidRDefault="00F523F3" w:rsidP="00E407F0">
      <w:pPr>
        <w:pStyle w:val="Normal0"/>
        <w:jc w:val="both"/>
        <w:rPr>
          <w:b/>
          <w:sz w:val="20"/>
          <w:szCs w:val="20"/>
        </w:rPr>
      </w:pPr>
    </w:p>
    <w:p w14:paraId="3A7EA4E3" w14:textId="402E5152" w:rsidR="006F1674" w:rsidRPr="00EB0065" w:rsidRDefault="006F1674" w:rsidP="006F1674">
      <w:pPr>
        <w:pStyle w:val="Normal0"/>
        <w:numPr>
          <w:ilvl w:val="0"/>
          <w:numId w:val="120"/>
        </w:numPr>
        <w:rPr>
          <w:b/>
          <w:sz w:val="20"/>
          <w:szCs w:val="20"/>
          <w:lang w:val="es-ES"/>
        </w:rPr>
      </w:pPr>
      <w:r w:rsidRPr="00EB0065">
        <w:rPr>
          <w:b/>
          <w:sz w:val="20"/>
          <w:szCs w:val="20"/>
          <w:lang w:val="es-ES"/>
        </w:rPr>
        <w:t>Selección de la pradera:</w:t>
      </w:r>
    </w:p>
    <w:p w14:paraId="27886891" w14:textId="77777777" w:rsidR="006F1674" w:rsidRPr="00EB0065" w:rsidRDefault="006F1674" w:rsidP="006F1674">
      <w:pPr>
        <w:pStyle w:val="Normal0"/>
        <w:rPr>
          <w:bCs/>
          <w:sz w:val="20"/>
          <w:szCs w:val="20"/>
          <w:lang w:val="es-ES"/>
        </w:rPr>
      </w:pPr>
    </w:p>
    <w:p w14:paraId="37203CD2" w14:textId="77777777" w:rsidR="006F1674" w:rsidRPr="00EB0065" w:rsidRDefault="006F1674" w:rsidP="00EB0065">
      <w:pPr>
        <w:pStyle w:val="Normal0"/>
        <w:ind w:left="360"/>
        <w:rPr>
          <w:bCs/>
          <w:sz w:val="20"/>
          <w:szCs w:val="20"/>
          <w:lang w:val="es-ES"/>
        </w:rPr>
      </w:pPr>
      <w:r w:rsidRPr="00EB0065">
        <w:rPr>
          <w:bCs/>
          <w:sz w:val="20"/>
          <w:szCs w:val="20"/>
          <w:lang w:val="es-ES"/>
        </w:rPr>
        <w:t>Establecer las praderas es una estrategia que usan los productores para que las empresas ganaderas se mantengan en estado productivo y con bajo costo. En los sistemas ganaderos instaurar praderas es una alternativa de forraje para conservar de manera eficiente los bovinos.</w:t>
      </w:r>
    </w:p>
    <w:p w14:paraId="6ACA1C54" w14:textId="77777777" w:rsidR="006F1674" w:rsidRPr="00EB0065" w:rsidRDefault="006F1674" w:rsidP="006F1674">
      <w:pPr>
        <w:pStyle w:val="Normal0"/>
        <w:rPr>
          <w:bCs/>
          <w:sz w:val="20"/>
          <w:szCs w:val="20"/>
          <w:lang w:val="es-ES"/>
        </w:rPr>
      </w:pPr>
    </w:p>
    <w:p w14:paraId="66ADACC3" w14:textId="77777777" w:rsidR="006F1674" w:rsidRPr="00EB0065" w:rsidRDefault="006F1674" w:rsidP="00EB0065">
      <w:pPr>
        <w:pStyle w:val="Normal0"/>
        <w:ind w:left="360"/>
        <w:rPr>
          <w:bCs/>
          <w:sz w:val="20"/>
          <w:szCs w:val="20"/>
          <w:lang w:val="es-ES"/>
        </w:rPr>
      </w:pPr>
      <w:r w:rsidRPr="00EB0065">
        <w:rPr>
          <w:bCs/>
          <w:sz w:val="20"/>
          <w:szCs w:val="20"/>
          <w:lang w:val="es-ES"/>
        </w:rPr>
        <w:t>Cuando se va a establecer una pradera se debe tener en cuenta lo siguiente:</w:t>
      </w:r>
    </w:p>
    <w:p w14:paraId="2FC9A48F" w14:textId="77777777" w:rsidR="006F1674" w:rsidRPr="00EB0065" w:rsidRDefault="006F1674" w:rsidP="006F1674">
      <w:pPr>
        <w:pStyle w:val="Normal0"/>
        <w:rPr>
          <w:bCs/>
          <w:sz w:val="20"/>
          <w:szCs w:val="20"/>
          <w:lang w:val="es-ES"/>
        </w:rPr>
      </w:pPr>
    </w:p>
    <w:p w14:paraId="6ABD09E0" w14:textId="7E1C15F7" w:rsidR="007137B3" w:rsidRPr="00EB0065" w:rsidRDefault="006F1674" w:rsidP="00EB0065">
      <w:pPr>
        <w:pStyle w:val="Normal0"/>
        <w:numPr>
          <w:ilvl w:val="1"/>
          <w:numId w:val="122"/>
        </w:numPr>
        <w:rPr>
          <w:bCs/>
          <w:sz w:val="20"/>
          <w:szCs w:val="20"/>
          <w:lang w:val="es-ES"/>
        </w:rPr>
      </w:pPr>
      <w:r w:rsidRPr="00EB0065">
        <w:rPr>
          <w:bCs/>
          <w:sz w:val="20"/>
          <w:szCs w:val="20"/>
          <w:lang w:val="es-ES"/>
        </w:rPr>
        <w:t>Seleccionar la especie forrajera.</w:t>
      </w:r>
    </w:p>
    <w:p w14:paraId="669139EF" w14:textId="1683A4F0" w:rsidR="006F1674" w:rsidRPr="00EB0065" w:rsidRDefault="006F1674" w:rsidP="00EB0065">
      <w:pPr>
        <w:pStyle w:val="Normal0"/>
        <w:numPr>
          <w:ilvl w:val="1"/>
          <w:numId w:val="122"/>
        </w:numPr>
        <w:rPr>
          <w:bCs/>
          <w:sz w:val="20"/>
          <w:szCs w:val="20"/>
        </w:rPr>
      </w:pPr>
      <w:r w:rsidRPr="00EB0065">
        <w:rPr>
          <w:bCs/>
          <w:sz w:val="20"/>
          <w:szCs w:val="20"/>
        </w:rPr>
        <w:t>Tener en cuenta los factores agroecológicos de la zona como el clima, suelo, radiación solar y vegetación nativa.</w:t>
      </w:r>
    </w:p>
    <w:p w14:paraId="2237C009" w14:textId="535B3692" w:rsidR="006F1674" w:rsidRPr="00EB0065" w:rsidRDefault="006F1674" w:rsidP="00EB0065">
      <w:pPr>
        <w:pStyle w:val="Normal0"/>
        <w:numPr>
          <w:ilvl w:val="1"/>
          <w:numId w:val="122"/>
        </w:numPr>
        <w:rPr>
          <w:bCs/>
          <w:sz w:val="20"/>
          <w:szCs w:val="20"/>
        </w:rPr>
      </w:pPr>
      <w:r w:rsidRPr="00EB0065">
        <w:rPr>
          <w:bCs/>
          <w:sz w:val="20"/>
          <w:szCs w:val="20"/>
        </w:rPr>
        <w:t>Tener en cuenta factores inherentes al sistema productivo.</w:t>
      </w:r>
    </w:p>
    <w:p w14:paraId="73724FFE" w14:textId="77777777" w:rsidR="006F1674" w:rsidRPr="00EB0065" w:rsidRDefault="006F1674" w:rsidP="00E407F0">
      <w:pPr>
        <w:pStyle w:val="Normal0"/>
        <w:rPr>
          <w:bCs/>
          <w:sz w:val="20"/>
          <w:szCs w:val="20"/>
          <w:lang w:val="es-ES"/>
        </w:rPr>
      </w:pPr>
    </w:p>
    <w:p w14:paraId="6939D102" w14:textId="77777777" w:rsidR="006F1674" w:rsidRPr="00EB0065" w:rsidRDefault="006F1674" w:rsidP="00E407F0">
      <w:pPr>
        <w:pStyle w:val="Normal0"/>
        <w:rPr>
          <w:b/>
          <w:sz w:val="20"/>
          <w:szCs w:val="20"/>
          <w:lang w:val="es-ES"/>
        </w:rPr>
      </w:pPr>
    </w:p>
    <w:p w14:paraId="3C1E913F" w14:textId="2751D7F8" w:rsidR="006F1674" w:rsidRPr="00EB0065" w:rsidRDefault="006F1674" w:rsidP="006F1674">
      <w:pPr>
        <w:pStyle w:val="Normal0"/>
        <w:numPr>
          <w:ilvl w:val="0"/>
          <w:numId w:val="123"/>
        </w:numPr>
        <w:rPr>
          <w:b/>
          <w:sz w:val="20"/>
          <w:szCs w:val="20"/>
          <w:lang w:val="es-ES"/>
        </w:rPr>
      </w:pPr>
      <w:r w:rsidRPr="00EB0065">
        <w:rPr>
          <w:b/>
          <w:sz w:val="20"/>
          <w:szCs w:val="20"/>
          <w:lang w:val="es-ES"/>
        </w:rPr>
        <w:t>Preparación del terreno:</w:t>
      </w:r>
    </w:p>
    <w:p w14:paraId="7BB70403" w14:textId="77777777" w:rsidR="006F1674" w:rsidRPr="00EB0065" w:rsidRDefault="006F1674" w:rsidP="00EB0065">
      <w:pPr>
        <w:pStyle w:val="Normal0"/>
        <w:ind w:left="360"/>
        <w:rPr>
          <w:bCs/>
          <w:sz w:val="20"/>
          <w:szCs w:val="20"/>
          <w:lang w:val="es-ES"/>
        </w:rPr>
      </w:pPr>
    </w:p>
    <w:p w14:paraId="3721D709" w14:textId="77777777" w:rsidR="006F1674" w:rsidRPr="00EB0065" w:rsidRDefault="006F1674" w:rsidP="00EB0065">
      <w:pPr>
        <w:pStyle w:val="Normal0"/>
        <w:ind w:left="360"/>
        <w:rPr>
          <w:bCs/>
          <w:sz w:val="20"/>
          <w:szCs w:val="20"/>
          <w:lang w:val="es-ES"/>
        </w:rPr>
      </w:pPr>
      <w:r w:rsidRPr="00EB0065">
        <w:rPr>
          <w:bCs/>
          <w:sz w:val="20"/>
          <w:szCs w:val="20"/>
          <w:lang w:val="es-ES"/>
        </w:rPr>
        <w:t>Para preparar el suelo se realizan una serie de prácticas culturales, las cuales deben ser las adecuadas para garantizar que la semilla germine y luego se desarrolle en plantas.</w:t>
      </w:r>
    </w:p>
    <w:p w14:paraId="28433622" w14:textId="77777777" w:rsidR="006F1674" w:rsidRPr="00EB0065" w:rsidRDefault="006F1674" w:rsidP="006F1674">
      <w:pPr>
        <w:pStyle w:val="Normal0"/>
        <w:rPr>
          <w:bCs/>
          <w:sz w:val="20"/>
          <w:szCs w:val="20"/>
          <w:lang w:val="es-ES"/>
        </w:rPr>
      </w:pPr>
    </w:p>
    <w:p w14:paraId="3580833B" w14:textId="32EEA92F" w:rsidR="006F1674" w:rsidRPr="00EB0065" w:rsidRDefault="006F1674" w:rsidP="00DB4F5D">
      <w:pPr>
        <w:pStyle w:val="Normal0"/>
        <w:numPr>
          <w:ilvl w:val="0"/>
          <w:numId w:val="124"/>
        </w:numPr>
        <w:rPr>
          <w:b/>
          <w:sz w:val="20"/>
          <w:szCs w:val="20"/>
          <w:lang w:val="es-ES"/>
        </w:rPr>
      </w:pPr>
      <w:r w:rsidRPr="00EB0065">
        <w:rPr>
          <w:b/>
          <w:sz w:val="20"/>
          <w:szCs w:val="20"/>
          <w:lang w:val="es-ES"/>
        </w:rPr>
        <w:t>Implementos para la preparación</w:t>
      </w:r>
      <w:r w:rsidR="00DB4F5D" w:rsidRPr="00EB0065">
        <w:rPr>
          <w:b/>
          <w:sz w:val="20"/>
          <w:szCs w:val="20"/>
          <w:lang w:val="es-ES"/>
        </w:rPr>
        <w:t>:</w:t>
      </w:r>
    </w:p>
    <w:p w14:paraId="1E372FD9" w14:textId="77777777" w:rsidR="006F1674" w:rsidRPr="00EB0065" w:rsidRDefault="006F1674" w:rsidP="006F1674">
      <w:pPr>
        <w:pStyle w:val="Normal0"/>
        <w:rPr>
          <w:bCs/>
          <w:sz w:val="20"/>
          <w:szCs w:val="20"/>
          <w:lang w:val="es-ES"/>
        </w:rPr>
      </w:pPr>
    </w:p>
    <w:p w14:paraId="46336143" w14:textId="786C7EE3" w:rsidR="006F1674" w:rsidRPr="00EB0065" w:rsidRDefault="006F1674" w:rsidP="00EB0065">
      <w:pPr>
        <w:pStyle w:val="Normal0"/>
        <w:ind w:left="360"/>
        <w:rPr>
          <w:bCs/>
          <w:sz w:val="20"/>
          <w:szCs w:val="20"/>
          <w:lang w:val="es-ES"/>
        </w:rPr>
      </w:pPr>
      <w:r w:rsidRPr="00EB0065">
        <w:rPr>
          <w:bCs/>
          <w:sz w:val="20"/>
          <w:szCs w:val="20"/>
          <w:lang w:val="es-ES"/>
        </w:rPr>
        <w:t xml:space="preserve">La intensidad de labranza depende de factores como las propiedades físicas del suelo, la topografía del terreno, tipo de malezas y el material de propagación. Los implementos adecuados para la preparación del terreno son los que ayudan a su </w:t>
      </w:r>
      <w:r w:rsidR="00BC1E02" w:rsidRPr="00EB0065">
        <w:rPr>
          <w:bCs/>
          <w:sz w:val="20"/>
          <w:szCs w:val="20"/>
          <w:lang w:val="es-ES"/>
        </w:rPr>
        <w:t>des compactación</w:t>
      </w:r>
      <w:r w:rsidRPr="00EB0065">
        <w:rPr>
          <w:bCs/>
          <w:sz w:val="20"/>
          <w:szCs w:val="20"/>
          <w:lang w:val="es-ES"/>
        </w:rPr>
        <w:t xml:space="preserve"> en la profundidad y que permitan que haya un buen desarrollo de las raíces de las plantas sembradas.</w:t>
      </w:r>
    </w:p>
    <w:p w14:paraId="3C27217B" w14:textId="77777777" w:rsidR="006F1674" w:rsidRPr="00EB0065" w:rsidRDefault="006F1674" w:rsidP="006F1674">
      <w:pPr>
        <w:pStyle w:val="Normal0"/>
        <w:rPr>
          <w:bCs/>
          <w:sz w:val="20"/>
          <w:szCs w:val="20"/>
          <w:lang w:val="es-ES"/>
        </w:rPr>
      </w:pPr>
    </w:p>
    <w:p w14:paraId="443C32DE" w14:textId="7708349A" w:rsidR="006F1674" w:rsidRPr="00EB0065" w:rsidRDefault="006F1674" w:rsidP="00DB4F5D">
      <w:pPr>
        <w:pStyle w:val="Normal0"/>
        <w:numPr>
          <w:ilvl w:val="0"/>
          <w:numId w:val="125"/>
        </w:numPr>
        <w:rPr>
          <w:b/>
          <w:sz w:val="20"/>
          <w:szCs w:val="20"/>
          <w:lang w:val="es-ES"/>
        </w:rPr>
      </w:pPr>
      <w:r w:rsidRPr="00EB0065">
        <w:rPr>
          <w:b/>
          <w:sz w:val="20"/>
          <w:szCs w:val="20"/>
          <w:lang w:val="es-ES"/>
        </w:rPr>
        <w:t>Siembra</w:t>
      </w:r>
      <w:r w:rsidR="00DB4F5D" w:rsidRPr="00EB0065">
        <w:rPr>
          <w:b/>
          <w:sz w:val="20"/>
          <w:szCs w:val="20"/>
          <w:lang w:val="es-ES"/>
        </w:rPr>
        <w:t>:</w:t>
      </w:r>
    </w:p>
    <w:p w14:paraId="5478378E" w14:textId="77777777" w:rsidR="006F1674" w:rsidRPr="00EB0065" w:rsidRDefault="006F1674" w:rsidP="006F1674">
      <w:pPr>
        <w:pStyle w:val="Normal0"/>
        <w:rPr>
          <w:bCs/>
          <w:sz w:val="20"/>
          <w:szCs w:val="20"/>
          <w:lang w:val="es-ES"/>
        </w:rPr>
      </w:pPr>
    </w:p>
    <w:p w14:paraId="22F81250" w14:textId="77777777" w:rsidR="006F1674" w:rsidRPr="00EB0065" w:rsidRDefault="006F1674" w:rsidP="00EB0065">
      <w:pPr>
        <w:pStyle w:val="Normal0"/>
        <w:ind w:left="360"/>
        <w:rPr>
          <w:bCs/>
          <w:sz w:val="20"/>
          <w:szCs w:val="20"/>
          <w:lang w:val="es-ES"/>
        </w:rPr>
      </w:pPr>
      <w:r w:rsidRPr="00EB0065">
        <w:rPr>
          <w:bCs/>
          <w:sz w:val="20"/>
          <w:szCs w:val="20"/>
          <w:lang w:val="es-ES"/>
        </w:rPr>
        <w:t>Para la siembra de forrajes como pastos y leguminosas se debe tener en cuenta la preparación del terreno, época de siembra, material de propagación (semillas o plántulas) y el sistema de siembra. Al establecer el cultivo se recomienda asociar gramíneas con leguminosas de manera simultánea.</w:t>
      </w:r>
    </w:p>
    <w:p w14:paraId="21E344BB" w14:textId="77777777" w:rsidR="006F1674" w:rsidRPr="00EB0065" w:rsidRDefault="006F1674" w:rsidP="006F1674">
      <w:pPr>
        <w:pStyle w:val="Normal0"/>
        <w:rPr>
          <w:bCs/>
          <w:sz w:val="20"/>
          <w:szCs w:val="20"/>
          <w:lang w:val="es-ES"/>
        </w:rPr>
      </w:pPr>
    </w:p>
    <w:p w14:paraId="26D08038" w14:textId="78B50C2B" w:rsidR="006F1674" w:rsidRPr="00EB0065" w:rsidRDefault="006F1674" w:rsidP="00DB4F5D">
      <w:pPr>
        <w:pStyle w:val="Normal0"/>
        <w:numPr>
          <w:ilvl w:val="0"/>
          <w:numId w:val="126"/>
        </w:numPr>
        <w:rPr>
          <w:b/>
          <w:sz w:val="20"/>
          <w:szCs w:val="20"/>
          <w:lang w:val="es-ES"/>
        </w:rPr>
      </w:pPr>
      <w:r w:rsidRPr="00EB0065">
        <w:rPr>
          <w:b/>
          <w:sz w:val="20"/>
          <w:szCs w:val="20"/>
          <w:lang w:val="es-ES"/>
        </w:rPr>
        <w:t>Calidad y cantidad de semillas</w:t>
      </w:r>
      <w:r w:rsidR="00DB4F5D" w:rsidRPr="00EB0065">
        <w:rPr>
          <w:b/>
          <w:sz w:val="20"/>
          <w:szCs w:val="20"/>
          <w:lang w:val="es-ES"/>
        </w:rPr>
        <w:t>:</w:t>
      </w:r>
    </w:p>
    <w:p w14:paraId="27D3A65B" w14:textId="77777777" w:rsidR="006F1674" w:rsidRPr="00EB0065" w:rsidRDefault="006F1674" w:rsidP="006F1674">
      <w:pPr>
        <w:pStyle w:val="Normal0"/>
        <w:rPr>
          <w:bCs/>
          <w:sz w:val="20"/>
          <w:szCs w:val="20"/>
          <w:lang w:val="es-ES"/>
        </w:rPr>
      </w:pPr>
    </w:p>
    <w:p w14:paraId="490118A3" w14:textId="7DA1CBDE" w:rsidR="006F1674" w:rsidRPr="00EB0065" w:rsidRDefault="006F1674" w:rsidP="00EB0065">
      <w:pPr>
        <w:pStyle w:val="Normal0"/>
        <w:ind w:left="360"/>
        <w:rPr>
          <w:bCs/>
          <w:sz w:val="20"/>
          <w:szCs w:val="20"/>
          <w:lang w:val="es-ES"/>
        </w:rPr>
      </w:pPr>
      <w:r w:rsidRPr="00EB0065">
        <w:rPr>
          <w:bCs/>
          <w:sz w:val="20"/>
          <w:szCs w:val="20"/>
          <w:lang w:val="es-ES"/>
        </w:rPr>
        <w:t>La calidad de la semilla es muy importante para un cultivo porque de esta dependen las características fenotípicas de la especie vegetal y la viabilidad de la germinación. Cuando se utilizan semillas de baja calidad se debe aumentar la cantidad para garantizar que germine una buena población de plántulas y así asegurar una buena cobertura del suelo y un rápido establecimiento de la pradera. Cuando se utilizan semillas de producción artesanal, es decir, no certificadas, es aconsejable realizar pruebas de germinación para determinar la cantidad de material de siembra y su vigor. Al establecer praderas con material vegetativo como tallos, cepas o estolones es mejor sembrarlos en los meses de lluvias para así asegurar un buen desarrollo de las plantas.</w:t>
      </w:r>
    </w:p>
    <w:p w14:paraId="0EC28E91" w14:textId="77777777" w:rsidR="00EB0065" w:rsidRPr="00EB0065" w:rsidRDefault="00EB0065" w:rsidP="00EB0065">
      <w:pPr>
        <w:pStyle w:val="Normal0"/>
        <w:ind w:left="360"/>
        <w:rPr>
          <w:bCs/>
          <w:sz w:val="20"/>
          <w:szCs w:val="20"/>
          <w:lang w:val="es-ES"/>
        </w:rPr>
      </w:pPr>
    </w:p>
    <w:p w14:paraId="4137BE8B" w14:textId="77777777" w:rsidR="00EB0065" w:rsidRPr="00EB0065" w:rsidRDefault="00EB0065" w:rsidP="00EB0065">
      <w:pPr>
        <w:pStyle w:val="Normal0"/>
        <w:ind w:left="360"/>
        <w:rPr>
          <w:bCs/>
          <w:sz w:val="20"/>
          <w:szCs w:val="20"/>
          <w:lang w:val="es-ES"/>
        </w:rPr>
      </w:pPr>
    </w:p>
    <w:p w14:paraId="1428996F" w14:textId="77777777" w:rsidR="00EB0065" w:rsidRPr="00EB0065" w:rsidRDefault="00EB0065" w:rsidP="00EB0065">
      <w:pPr>
        <w:pStyle w:val="Normal0"/>
        <w:ind w:left="360"/>
        <w:rPr>
          <w:bCs/>
          <w:sz w:val="20"/>
          <w:szCs w:val="20"/>
          <w:lang w:val="es-ES"/>
        </w:rPr>
      </w:pPr>
    </w:p>
    <w:p w14:paraId="45ADB078" w14:textId="77777777" w:rsidR="00EB0065" w:rsidRPr="00EB0065" w:rsidRDefault="00EB0065" w:rsidP="00EB0065">
      <w:pPr>
        <w:pStyle w:val="Normal0"/>
        <w:ind w:left="360"/>
        <w:rPr>
          <w:bCs/>
          <w:sz w:val="20"/>
          <w:szCs w:val="20"/>
          <w:lang w:val="es-ES"/>
        </w:rPr>
      </w:pPr>
    </w:p>
    <w:p w14:paraId="0A04FEC2" w14:textId="77777777" w:rsidR="006F1674" w:rsidRPr="00EB0065" w:rsidRDefault="006F1674" w:rsidP="00E407F0">
      <w:pPr>
        <w:pStyle w:val="Normal0"/>
        <w:rPr>
          <w:bCs/>
          <w:sz w:val="20"/>
          <w:szCs w:val="20"/>
          <w:lang w:val="es-ES"/>
        </w:rPr>
      </w:pPr>
    </w:p>
    <w:p w14:paraId="43284419" w14:textId="17EE6D7D" w:rsidR="00DB4F5D" w:rsidRPr="00EB0065" w:rsidRDefault="00DB4F5D" w:rsidP="00DB4F5D">
      <w:pPr>
        <w:pStyle w:val="Normal0"/>
        <w:numPr>
          <w:ilvl w:val="0"/>
          <w:numId w:val="127"/>
        </w:numPr>
        <w:rPr>
          <w:b/>
          <w:sz w:val="20"/>
          <w:szCs w:val="20"/>
          <w:lang w:val="es-ES"/>
        </w:rPr>
      </w:pPr>
      <w:r w:rsidRPr="00EB0065">
        <w:rPr>
          <w:b/>
          <w:sz w:val="20"/>
          <w:szCs w:val="20"/>
          <w:lang w:val="es-ES"/>
        </w:rPr>
        <w:t>Aforos de pastos:</w:t>
      </w:r>
    </w:p>
    <w:p w14:paraId="7AC93FBB" w14:textId="77777777" w:rsidR="00DB4F5D" w:rsidRPr="00EB0065" w:rsidRDefault="00DB4F5D" w:rsidP="00DB4F5D">
      <w:pPr>
        <w:pStyle w:val="Normal0"/>
        <w:rPr>
          <w:bCs/>
          <w:sz w:val="20"/>
          <w:szCs w:val="20"/>
          <w:lang w:val="es-ES"/>
        </w:rPr>
      </w:pPr>
    </w:p>
    <w:p w14:paraId="3246B844" w14:textId="5CD151CD" w:rsidR="00DB4F5D" w:rsidRPr="00EB0065" w:rsidRDefault="00DB4F5D" w:rsidP="00EB0065">
      <w:pPr>
        <w:pStyle w:val="Normal0"/>
        <w:ind w:left="360"/>
        <w:rPr>
          <w:bCs/>
          <w:sz w:val="20"/>
          <w:szCs w:val="20"/>
          <w:lang w:val="es-ES"/>
        </w:rPr>
      </w:pPr>
      <w:r w:rsidRPr="00EB0065">
        <w:rPr>
          <w:bCs/>
          <w:sz w:val="20"/>
          <w:szCs w:val="20"/>
          <w:lang w:val="es-ES"/>
        </w:rPr>
        <w:t>Es una técnica muy usada para calcular la cantidad total de pasto producido en una pradera, esto se hace por medio del uso de un metro cuadrado por zona a analizar, se hace en promedio de 3 a 15 veces según lo requiera la muestra del aforo. Para este procedimiento es importante tener en cuenta los niveles de crecimiento del pasto, ya sea alto, medio o bajo y luego se corta lo que queda dentro del área donde se realiza el aforo, se pesa el material recolectado y se divide por la cantidad de muestras tomadas.</w:t>
      </w:r>
    </w:p>
    <w:p w14:paraId="5E17D235" w14:textId="77777777" w:rsidR="00DB4F5D" w:rsidRPr="00EB0065" w:rsidRDefault="00DB4F5D" w:rsidP="00EB0065">
      <w:pPr>
        <w:pStyle w:val="Normal0"/>
        <w:ind w:left="360"/>
        <w:rPr>
          <w:bCs/>
          <w:sz w:val="20"/>
          <w:szCs w:val="20"/>
          <w:lang w:val="es-ES"/>
        </w:rPr>
      </w:pPr>
    </w:p>
    <w:p w14:paraId="5A3B2689" w14:textId="70DBEEAB" w:rsidR="00DB4F5D" w:rsidRPr="00EB0065" w:rsidRDefault="00DB4F5D" w:rsidP="00EB0065">
      <w:pPr>
        <w:pStyle w:val="Normal0"/>
        <w:ind w:left="360"/>
        <w:rPr>
          <w:bCs/>
          <w:sz w:val="20"/>
          <w:szCs w:val="20"/>
          <w:lang w:val="es-ES"/>
        </w:rPr>
      </w:pPr>
      <w:r w:rsidRPr="00EB0065">
        <w:rPr>
          <w:bCs/>
          <w:sz w:val="20"/>
          <w:szCs w:val="20"/>
          <w:lang w:val="es-ES"/>
        </w:rPr>
        <w:t>El aforo no es una medición exacta sino un muestreo que se realiza en una zona determinada. Por medio de esta técnica se busca estimar la producción total de forraje para la alimentación animal. Para determinar la cantidad de pasto de un área se han empleado varios métodos, los cuales comparten ciertos parámetros, pero la diferencia radica en el procedimiento de campo.</w:t>
      </w:r>
    </w:p>
    <w:p w14:paraId="4B53BF80" w14:textId="77777777" w:rsidR="00DB4F5D" w:rsidRPr="00EB0065" w:rsidRDefault="00DB4F5D" w:rsidP="00DB4F5D">
      <w:pPr>
        <w:pStyle w:val="Normal0"/>
        <w:rPr>
          <w:bCs/>
          <w:sz w:val="20"/>
          <w:szCs w:val="20"/>
          <w:lang w:val="es-ES"/>
        </w:rPr>
      </w:pPr>
    </w:p>
    <w:p w14:paraId="18668DDC" w14:textId="77777777" w:rsidR="00DB4F5D" w:rsidRPr="00EB0065" w:rsidRDefault="00DB4F5D" w:rsidP="00DB4F5D">
      <w:pPr>
        <w:pStyle w:val="Normal0"/>
        <w:rPr>
          <w:bCs/>
          <w:sz w:val="20"/>
          <w:szCs w:val="20"/>
          <w:lang w:val="es-ES"/>
        </w:rPr>
      </w:pPr>
    </w:p>
    <w:p w14:paraId="53D56D2C" w14:textId="77777777" w:rsidR="00DB4F5D" w:rsidRPr="00EB0065" w:rsidRDefault="00DB4F5D" w:rsidP="00DB4F5D">
      <w:pPr>
        <w:pStyle w:val="Normal0"/>
        <w:rPr>
          <w:bCs/>
          <w:sz w:val="20"/>
          <w:szCs w:val="20"/>
          <w:lang w:val="es-ES"/>
        </w:rPr>
      </w:pPr>
    </w:p>
    <w:p w14:paraId="46F2907F" w14:textId="77777777" w:rsidR="00DB4F5D" w:rsidRPr="00EB0065" w:rsidRDefault="00DB4F5D" w:rsidP="00DB4F5D">
      <w:pPr>
        <w:pStyle w:val="Normal0"/>
        <w:rPr>
          <w:bCs/>
          <w:sz w:val="20"/>
          <w:szCs w:val="20"/>
        </w:rPr>
      </w:pPr>
      <w:commentRangeStart w:id="7"/>
      <w:r w:rsidRPr="00EB0065">
        <w:rPr>
          <w:bCs/>
          <w:sz w:val="20"/>
          <w:szCs w:val="20"/>
        </w:rPr>
        <w:t>¿Por qué se debe realizar aforo en un potrero?</w:t>
      </w:r>
    </w:p>
    <w:p w14:paraId="629E4096" w14:textId="77777777" w:rsidR="00DB4F5D" w:rsidRPr="00EB0065" w:rsidRDefault="00DB4F5D" w:rsidP="00DB4F5D">
      <w:pPr>
        <w:pStyle w:val="Normal0"/>
        <w:rPr>
          <w:bCs/>
          <w:sz w:val="20"/>
          <w:szCs w:val="20"/>
        </w:rPr>
      </w:pPr>
    </w:p>
    <w:p w14:paraId="498D4325" w14:textId="77777777" w:rsidR="00EB0065" w:rsidRPr="00EB0065" w:rsidRDefault="00DB4F5D" w:rsidP="00EB0065">
      <w:pPr>
        <w:pStyle w:val="Normal0"/>
        <w:numPr>
          <w:ilvl w:val="0"/>
          <w:numId w:val="144"/>
        </w:numPr>
        <w:rPr>
          <w:bCs/>
          <w:sz w:val="20"/>
          <w:szCs w:val="20"/>
        </w:rPr>
      </w:pPr>
      <w:r w:rsidRPr="00EB0065">
        <w:rPr>
          <w:bCs/>
          <w:sz w:val="20"/>
          <w:szCs w:val="20"/>
        </w:rPr>
        <w:t>La razón más relevante es para poder determinar la cantidad de pasto existente por lote y así poder planificar de forma eficaz el pastoreo.</w:t>
      </w:r>
    </w:p>
    <w:p w14:paraId="33A1BEC9" w14:textId="77777777" w:rsidR="00EB0065" w:rsidRPr="00EB0065" w:rsidRDefault="00DB4F5D" w:rsidP="00EB0065">
      <w:pPr>
        <w:pStyle w:val="Normal0"/>
        <w:numPr>
          <w:ilvl w:val="0"/>
          <w:numId w:val="144"/>
        </w:numPr>
        <w:rPr>
          <w:bCs/>
          <w:sz w:val="20"/>
          <w:szCs w:val="20"/>
        </w:rPr>
      </w:pPr>
      <w:r w:rsidRPr="00EB0065">
        <w:rPr>
          <w:bCs/>
          <w:sz w:val="20"/>
          <w:szCs w:val="20"/>
        </w:rPr>
        <w:t xml:space="preserve">Este método sirve para hacer un pastoreo </w:t>
      </w:r>
      <w:proofErr w:type="gramStart"/>
      <w:r w:rsidRPr="00EB0065">
        <w:rPr>
          <w:bCs/>
          <w:sz w:val="20"/>
          <w:szCs w:val="20"/>
        </w:rPr>
        <w:t>cont</w:t>
      </w:r>
      <w:r w:rsidR="009B281F" w:rsidRPr="00EB0065">
        <w:rPr>
          <w:bCs/>
          <w:sz w:val="20"/>
          <w:szCs w:val="20"/>
        </w:rPr>
        <w:t>i</w:t>
      </w:r>
      <w:r w:rsidRPr="00EB0065">
        <w:rPr>
          <w:bCs/>
          <w:sz w:val="20"/>
          <w:szCs w:val="20"/>
        </w:rPr>
        <w:t>nuo</w:t>
      </w:r>
      <w:proofErr w:type="gramEnd"/>
      <w:r w:rsidRPr="00EB0065">
        <w:rPr>
          <w:bCs/>
          <w:sz w:val="20"/>
          <w:szCs w:val="20"/>
        </w:rPr>
        <w:t xml:space="preserve"> haciendo rotación de lotes.</w:t>
      </w:r>
    </w:p>
    <w:p w14:paraId="7B75FCAA" w14:textId="77777777" w:rsidR="00EB0065" w:rsidRPr="00EB0065" w:rsidRDefault="00DB4F5D" w:rsidP="00EB0065">
      <w:pPr>
        <w:pStyle w:val="Normal0"/>
        <w:numPr>
          <w:ilvl w:val="0"/>
          <w:numId w:val="144"/>
        </w:numPr>
        <w:rPr>
          <w:bCs/>
          <w:sz w:val="20"/>
          <w:szCs w:val="20"/>
        </w:rPr>
      </w:pPr>
      <w:r w:rsidRPr="00EB0065">
        <w:rPr>
          <w:bCs/>
          <w:sz w:val="20"/>
          <w:szCs w:val="20"/>
        </w:rPr>
        <w:t>Esto se hace para controlar la cantidad de pasto y así evitar que no se agote este recurso en zonas de pastoreo.</w:t>
      </w:r>
    </w:p>
    <w:p w14:paraId="5E18EBE0" w14:textId="1C36C025" w:rsidR="00DB4F5D" w:rsidRPr="00EB0065" w:rsidRDefault="00DB4F5D" w:rsidP="00EB0065">
      <w:pPr>
        <w:pStyle w:val="Normal0"/>
        <w:numPr>
          <w:ilvl w:val="0"/>
          <w:numId w:val="144"/>
        </w:numPr>
        <w:rPr>
          <w:bCs/>
          <w:sz w:val="20"/>
          <w:szCs w:val="20"/>
        </w:rPr>
      </w:pPr>
      <w:r w:rsidRPr="00EB0065">
        <w:rPr>
          <w:bCs/>
          <w:sz w:val="20"/>
          <w:szCs w:val="20"/>
        </w:rPr>
        <w:t>Cuando se determina la cantidad de pasto producido por hectárea se puede determinar la carga del animal.</w:t>
      </w:r>
      <w:commentRangeEnd w:id="7"/>
      <w:r w:rsidRPr="00EB0065">
        <w:rPr>
          <w:rStyle w:val="Refdecomentario"/>
          <w:sz w:val="20"/>
          <w:szCs w:val="20"/>
        </w:rPr>
        <w:commentReference w:id="7"/>
      </w:r>
    </w:p>
    <w:p w14:paraId="3F157E65" w14:textId="77777777" w:rsidR="006F1674" w:rsidRPr="00EB0065" w:rsidRDefault="006F1674" w:rsidP="00E407F0">
      <w:pPr>
        <w:pStyle w:val="Normal0"/>
        <w:rPr>
          <w:bCs/>
          <w:sz w:val="20"/>
          <w:szCs w:val="20"/>
          <w:lang w:val="es-ES"/>
        </w:rPr>
      </w:pPr>
    </w:p>
    <w:p w14:paraId="0382AE1E" w14:textId="77777777" w:rsidR="006F1674" w:rsidRPr="00EB0065" w:rsidRDefault="006F1674" w:rsidP="00E407F0">
      <w:pPr>
        <w:pStyle w:val="Normal0"/>
        <w:rPr>
          <w:bCs/>
          <w:sz w:val="20"/>
          <w:szCs w:val="20"/>
          <w:lang w:val="es-ES"/>
        </w:rPr>
      </w:pPr>
    </w:p>
    <w:p w14:paraId="593DDDF3" w14:textId="398F97C2" w:rsidR="00DB4F5D" w:rsidRPr="00EB0065" w:rsidRDefault="00DB4F5D" w:rsidP="00DB4F5D">
      <w:pPr>
        <w:pStyle w:val="Normal0"/>
        <w:numPr>
          <w:ilvl w:val="0"/>
          <w:numId w:val="128"/>
        </w:numPr>
        <w:rPr>
          <w:b/>
          <w:sz w:val="20"/>
          <w:szCs w:val="20"/>
          <w:lang w:val="es-ES"/>
        </w:rPr>
      </w:pPr>
      <w:r w:rsidRPr="00EB0065">
        <w:rPr>
          <w:b/>
          <w:sz w:val="20"/>
          <w:szCs w:val="20"/>
          <w:lang w:val="es-ES"/>
        </w:rPr>
        <w:t>Métodos de aforo por doble muestreo:</w:t>
      </w:r>
    </w:p>
    <w:p w14:paraId="35789B6E" w14:textId="77777777" w:rsidR="00DB4F5D" w:rsidRPr="00EB0065" w:rsidRDefault="00DB4F5D" w:rsidP="00DB4F5D">
      <w:pPr>
        <w:pStyle w:val="Normal0"/>
        <w:rPr>
          <w:bCs/>
          <w:sz w:val="20"/>
          <w:szCs w:val="20"/>
          <w:lang w:val="es-ES"/>
        </w:rPr>
      </w:pPr>
    </w:p>
    <w:p w14:paraId="78B9080A" w14:textId="6EEF90DE" w:rsidR="007137B3" w:rsidRPr="00EB0065" w:rsidRDefault="00DB4F5D" w:rsidP="00EB0065">
      <w:pPr>
        <w:pStyle w:val="Normal0"/>
        <w:ind w:left="360"/>
        <w:rPr>
          <w:bCs/>
          <w:sz w:val="20"/>
          <w:szCs w:val="20"/>
          <w:lang w:val="es-ES"/>
        </w:rPr>
      </w:pPr>
      <w:r w:rsidRPr="00EB0065">
        <w:rPr>
          <w:bCs/>
          <w:sz w:val="20"/>
          <w:szCs w:val="20"/>
          <w:lang w:val="es-ES"/>
        </w:rPr>
        <w:t>Este método es el más común y consiste en tomar tres o más submuestras en diferentes puntos del área a analizar, esto se hace visualmente teniendo en cuenta el crecimiento del pasto (alto, medio, bajo).</w:t>
      </w:r>
    </w:p>
    <w:p w14:paraId="3EC1C9AB" w14:textId="77777777" w:rsidR="00EB0065" w:rsidRPr="00EB0065" w:rsidRDefault="00EB0065" w:rsidP="00EB0065">
      <w:pPr>
        <w:pStyle w:val="Normal0"/>
        <w:ind w:left="360"/>
        <w:rPr>
          <w:bCs/>
          <w:sz w:val="20"/>
          <w:szCs w:val="20"/>
          <w:lang w:val="es-ES"/>
        </w:rPr>
      </w:pPr>
    </w:p>
    <w:p w14:paraId="79439C5A" w14:textId="77777777" w:rsidR="00EB0065" w:rsidRPr="00EB0065" w:rsidRDefault="00EB0065" w:rsidP="00EB0065">
      <w:pPr>
        <w:pStyle w:val="Normal0"/>
        <w:ind w:left="360"/>
        <w:rPr>
          <w:bCs/>
          <w:sz w:val="20"/>
          <w:szCs w:val="20"/>
          <w:lang w:val="es-ES"/>
        </w:rPr>
      </w:pPr>
    </w:p>
    <w:p w14:paraId="646CA8D6" w14:textId="77777777" w:rsidR="00EB0065" w:rsidRPr="00EB0065" w:rsidRDefault="00EB0065" w:rsidP="00EB0065">
      <w:pPr>
        <w:pStyle w:val="Normal0"/>
        <w:ind w:left="360"/>
        <w:rPr>
          <w:bCs/>
          <w:sz w:val="20"/>
          <w:szCs w:val="20"/>
          <w:lang w:val="es-ES"/>
        </w:rPr>
      </w:pPr>
    </w:p>
    <w:p w14:paraId="12D31D15" w14:textId="77777777" w:rsidR="00EB0065" w:rsidRPr="00EB0065" w:rsidRDefault="00EB0065" w:rsidP="00EB0065">
      <w:pPr>
        <w:pStyle w:val="Normal0"/>
        <w:ind w:left="360"/>
        <w:rPr>
          <w:bCs/>
          <w:sz w:val="20"/>
          <w:szCs w:val="20"/>
          <w:lang w:val="es-ES"/>
        </w:rPr>
      </w:pPr>
    </w:p>
    <w:p w14:paraId="13360056" w14:textId="77777777" w:rsidR="00EB0065" w:rsidRPr="00EB0065" w:rsidRDefault="00EB0065" w:rsidP="00EB0065">
      <w:pPr>
        <w:pStyle w:val="Normal0"/>
        <w:ind w:left="360"/>
        <w:rPr>
          <w:bCs/>
          <w:sz w:val="20"/>
          <w:szCs w:val="20"/>
          <w:lang w:val="es-ES"/>
        </w:rPr>
      </w:pPr>
    </w:p>
    <w:p w14:paraId="31BC526D" w14:textId="77777777" w:rsidR="00EB0065" w:rsidRPr="00EB0065" w:rsidRDefault="00EB0065" w:rsidP="00EB0065">
      <w:pPr>
        <w:pStyle w:val="Normal0"/>
        <w:ind w:left="360"/>
        <w:rPr>
          <w:bCs/>
          <w:sz w:val="20"/>
          <w:szCs w:val="20"/>
          <w:lang w:val="es-ES"/>
        </w:rPr>
      </w:pPr>
    </w:p>
    <w:p w14:paraId="08806442" w14:textId="77777777" w:rsidR="00EB0065" w:rsidRPr="00EB0065" w:rsidRDefault="00EB0065" w:rsidP="00EB0065">
      <w:pPr>
        <w:pStyle w:val="Normal0"/>
        <w:ind w:left="360"/>
        <w:rPr>
          <w:bCs/>
          <w:sz w:val="20"/>
          <w:szCs w:val="20"/>
          <w:lang w:val="es-ES"/>
        </w:rPr>
      </w:pPr>
    </w:p>
    <w:p w14:paraId="5EEF77DB" w14:textId="77777777" w:rsidR="00EB0065" w:rsidRPr="00EB0065" w:rsidRDefault="00EB0065" w:rsidP="00EB0065">
      <w:pPr>
        <w:pStyle w:val="Normal0"/>
        <w:ind w:left="360"/>
        <w:rPr>
          <w:bCs/>
          <w:sz w:val="20"/>
          <w:szCs w:val="20"/>
          <w:lang w:val="es-ES"/>
        </w:rPr>
      </w:pPr>
    </w:p>
    <w:p w14:paraId="60FA3CF5" w14:textId="77777777" w:rsidR="00EB0065" w:rsidRPr="00EB0065" w:rsidRDefault="00EB0065" w:rsidP="00EB0065">
      <w:pPr>
        <w:pStyle w:val="Normal0"/>
        <w:ind w:left="360"/>
        <w:rPr>
          <w:bCs/>
          <w:sz w:val="20"/>
          <w:szCs w:val="20"/>
          <w:lang w:val="es-ES"/>
        </w:rPr>
      </w:pPr>
    </w:p>
    <w:p w14:paraId="7F8CEE0A" w14:textId="77777777" w:rsidR="00EB0065" w:rsidRPr="00EB0065" w:rsidRDefault="00EB0065" w:rsidP="00EB0065">
      <w:pPr>
        <w:pStyle w:val="Normal0"/>
        <w:ind w:left="360"/>
        <w:rPr>
          <w:bCs/>
          <w:sz w:val="20"/>
          <w:szCs w:val="20"/>
          <w:lang w:val="es-ES"/>
        </w:rPr>
      </w:pPr>
    </w:p>
    <w:p w14:paraId="5B45D1DD" w14:textId="77777777" w:rsidR="00EB0065" w:rsidRPr="00EB0065" w:rsidRDefault="00EB0065" w:rsidP="00EB0065">
      <w:pPr>
        <w:pStyle w:val="Normal0"/>
        <w:ind w:left="360"/>
        <w:rPr>
          <w:bCs/>
          <w:sz w:val="20"/>
          <w:szCs w:val="20"/>
          <w:lang w:val="es-ES"/>
        </w:rPr>
      </w:pPr>
    </w:p>
    <w:p w14:paraId="75BABFDE" w14:textId="77777777" w:rsidR="00EB0065" w:rsidRPr="00EB0065" w:rsidRDefault="00EB0065" w:rsidP="00EB0065">
      <w:pPr>
        <w:pStyle w:val="Normal0"/>
        <w:ind w:left="360"/>
        <w:rPr>
          <w:bCs/>
          <w:sz w:val="20"/>
          <w:szCs w:val="20"/>
          <w:lang w:val="es-ES"/>
        </w:rPr>
      </w:pPr>
    </w:p>
    <w:p w14:paraId="25672E05" w14:textId="77777777" w:rsidR="00EB0065" w:rsidRPr="00EB0065" w:rsidRDefault="00EB0065" w:rsidP="00EB0065">
      <w:pPr>
        <w:pStyle w:val="Normal0"/>
        <w:ind w:left="360"/>
        <w:rPr>
          <w:bCs/>
          <w:sz w:val="20"/>
          <w:szCs w:val="20"/>
          <w:lang w:val="es-ES"/>
        </w:rPr>
      </w:pPr>
    </w:p>
    <w:p w14:paraId="4EEB670B" w14:textId="77777777" w:rsidR="00EB0065" w:rsidRPr="00EB0065" w:rsidRDefault="00EB0065" w:rsidP="00EB0065">
      <w:pPr>
        <w:pStyle w:val="Normal0"/>
        <w:ind w:left="360"/>
        <w:rPr>
          <w:bCs/>
          <w:sz w:val="20"/>
          <w:szCs w:val="20"/>
          <w:lang w:val="es-ES"/>
        </w:rPr>
      </w:pPr>
    </w:p>
    <w:p w14:paraId="2F836F6E" w14:textId="77777777" w:rsidR="00EB0065" w:rsidRPr="00EB0065" w:rsidRDefault="00EB0065" w:rsidP="00EB0065">
      <w:pPr>
        <w:pStyle w:val="Normal0"/>
        <w:ind w:left="360"/>
        <w:rPr>
          <w:bCs/>
          <w:sz w:val="20"/>
          <w:szCs w:val="20"/>
          <w:lang w:val="es-ES"/>
        </w:rPr>
      </w:pPr>
    </w:p>
    <w:p w14:paraId="74F5F067" w14:textId="77777777" w:rsidR="00EB0065" w:rsidRPr="00EB0065" w:rsidRDefault="00EB0065" w:rsidP="00EB0065">
      <w:pPr>
        <w:pStyle w:val="Normal0"/>
        <w:ind w:left="360"/>
        <w:rPr>
          <w:bCs/>
          <w:sz w:val="20"/>
          <w:szCs w:val="20"/>
          <w:lang w:val="es-ES"/>
        </w:rPr>
      </w:pPr>
    </w:p>
    <w:p w14:paraId="24F4603C" w14:textId="77777777" w:rsidR="00EB0065" w:rsidRPr="00EB0065" w:rsidRDefault="00EB0065" w:rsidP="00EB0065">
      <w:pPr>
        <w:pStyle w:val="Normal0"/>
        <w:ind w:left="360"/>
        <w:rPr>
          <w:bCs/>
          <w:sz w:val="20"/>
          <w:szCs w:val="20"/>
          <w:lang w:val="es-ES"/>
        </w:rPr>
      </w:pPr>
    </w:p>
    <w:p w14:paraId="3AB00893" w14:textId="77777777" w:rsidR="00EB0065" w:rsidRPr="00EB0065" w:rsidRDefault="00EB0065" w:rsidP="00EB0065">
      <w:pPr>
        <w:pStyle w:val="Normal0"/>
        <w:ind w:left="360"/>
        <w:rPr>
          <w:bCs/>
          <w:sz w:val="20"/>
          <w:szCs w:val="20"/>
          <w:lang w:val="es-ES"/>
        </w:rPr>
      </w:pPr>
    </w:p>
    <w:p w14:paraId="24F01096" w14:textId="77777777" w:rsidR="00EB0065" w:rsidRPr="00EB0065" w:rsidRDefault="00EB0065" w:rsidP="00EB0065">
      <w:pPr>
        <w:pStyle w:val="Normal0"/>
        <w:ind w:left="360"/>
        <w:rPr>
          <w:bCs/>
          <w:sz w:val="20"/>
          <w:szCs w:val="20"/>
          <w:lang w:val="es-ES"/>
        </w:rPr>
      </w:pPr>
    </w:p>
    <w:p w14:paraId="5FB9DB73" w14:textId="77777777" w:rsidR="007137B3" w:rsidRPr="00EB0065" w:rsidRDefault="007137B3" w:rsidP="00E407F0">
      <w:pPr>
        <w:pStyle w:val="Normal0"/>
        <w:rPr>
          <w:b/>
          <w:sz w:val="20"/>
          <w:szCs w:val="20"/>
          <w:lang w:val="es-ES"/>
        </w:rPr>
      </w:pPr>
    </w:p>
    <w:p w14:paraId="47DD2AA4" w14:textId="41D9A39D" w:rsidR="00037527" w:rsidRPr="00EB0065" w:rsidRDefault="00037527" w:rsidP="00037527">
      <w:pPr>
        <w:pStyle w:val="Normal0"/>
        <w:pBdr>
          <w:top w:val="nil"/>
          <w:left w:val="nil"/>
          <w:bottom w:val="nil"/>
          <w:right w:val="nil"/>
          <w:between w:val="nil"/>
        </w:pBdr>
        <w:rPr>
          <w:b/>
          <w:bCs/>
          <w:sz w:val="20"/>
          <w:szCs w:val="20"/>
        </w:rPr>
      </w:pPr>
      <w:r w:rsidRPr="00EB0065">
        <w:rPr>
          <w:b/>
          <w:bCs/>
          <w:sz w:val="20"/>
          <w:szCs w:val="20"/>
        </w:rPr>
        <w:t>Figura 3.</w:t>
      </w:r>
    </w:p>
    <w:p w14:paraId="0AB9AA2D" w14:textId="3C0216E0" w:rsidR="00037527" w:rsidRPr="00EB0065" w:rsidRDefault="00037527" w:rsidP="00037527">
      <w:pPr>
        <w:pStyle w:val="Normal0"/>
        <w:pBdr>
          <w:top w:val="nil"/>
          <w:left w:val="nil"/>
          <w:bottom w:val="nil"/>
          <w:right w:val="nil"/>
          <w:between w:val="nil"/>
        </w:pBdr>
        <w:rPr>
          <w:sz w:val="20"/>
          <w:szCs w:val="20"/>
        </w:rPr>
      </w:pPr>
      <w:r w:rsidRPr="00EB0065">
        <w:rPr>
          <w:sz w:val="20"/>
          <w:szCs w:val="20"/>
        </w:rPr>
        <w:t>Aforo por doble muestreo.</w:t>
      </w:r>
    </w:p>
    <w:p w14:paraId="4AC58AE2" w14:textId="77777777" w:rsidR="00DB4F5D" w:rsidRPr="00EB0065" w:rsidRDefault="00DB4F5D" w:rsidP="00E407F0">
      <w:pPr>
        <w:pStyle w:val="Normal0"/>
        <w:rPr>
          <w:b/>
          <w:sz w:val="20"/>
          <w:szCs w:val="20"/>
          <w:lang w:val="es-ES"/>
        </w:rPr>
      </w:pPr>
    </w:p>
    <w:commentRangeStart w:id="8"/>
    <w:p w14:paraId="6A159DD4" w14:textId="5A1E62F0" w:rsidR="00DB4F5D" w:rsidRPr="00EB0065" w:rsidRDefault="00DB4F5D" w:rsidP="00DB4F5D">
      <w:pPr>
        <w:pStyle w:val="Normal0"/>
        <w:ind w:left="720"/>
        <w:rPr>
          <w:b/>
          <w:sz w:val="20"/>
          <w:szCs w:val="20"/>
          <w:lang w:val="es-ES"/>
        </w:rPr>
      </w:pPr>
      <w:r w:rsidRPr="00EB0065">
        <w:rPr>
          <w:noProof/>
          <w:sz w:val="20"/>
          <w:szCs w:val="20"/>
        </w:rPr>
        <mc:AlternateContent>
          <mc:Choice Requires="wpg">
            <w:drawing>
              <wp:inline distT="0" distB="0" distL="0" distR="0" wp14:anchorId="5A54B1BE" wp14:editId="1EA5ECB6">
                <wp:extent cx="4242123" cy="2834564"/>
                <wp:effectExtent l="0" t="0" r="6350" b="0"/>
                <wp:docPr id="836879811" name="Grupo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2123" cy="2834564"/>
                          <a:chOff x="0" y="0"/>
                          <a:chExt cx="10359" cy="6922"/>
                        </a:xfrm>
                      </wpg:grpSpPr>
                      <pic:pic xmlns:pic="http://schemas.openxmlformats.org/drawingml/2006/picture">
                        <pic:nvPicPr>
                          <pic:cNvPr id="1797946925"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359" cy="69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9725506"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311" y="280"/>
                            <a:ext cx="9428" cy="60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C1F440F" id="Grupo 16" o:spid="_x0000_s1026" style="width:334.05pt;height:223.2pt;mso-position-horizontal-relative:char;mso-position-vertical-relative:line" coordsize="10359,69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IelfzXf8Mn/G7I/4s54//wDCXvv/AI1X9KVIBigD5F/4JbeCfEXw+/ZR&#10;sNH8U6BqfhvVl1a9law1ezktZwrMu1vLkAbB5wcV9d0mKW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pDW&#10;Za+KNIvNautHg1Wxm1e1VXuLCK4Rp4VYAqXQHcoIIIJAyCKANSim54oDEtigB1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&#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Q1/NL+0z4JPw3/aG+I/htUEUOna/eRQKFwPJ85miOO2UZTiv6Wj0r8KP+&#10;Ct3gg+E/2xtY1ERhIvEml2OqJgYGRGbZvxLWxJ+vvQB+sn7DnjcfEL9kj4V6xu3yLocNhI2ckyW2&#10;bZyfctCSfrXulfBP/BGrxwPEH7MOq6BI+Z9A1+eNUznEM0ccqn2y7Tfl7197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lLRQAUUUUAFFFFACY5zS0UUAIe&#10;aAMUtFABRRRQAUmOaWigAooooATHOaW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Q1+VX/Bb3wO3mfC7xlFEMYvdJuZMf9c5&#10;YR/6PNfqqelfFn/BXHwL/wAJZ+x5qWpLGZJfDmrWWqAgZYBnNs31GLnJ+me1AHy3/wAERPHH2P4j&#10;fErwg7nGo6VbarGp6A28pibHuftS/l7V+vFfgL/wTA8cnwP+2f4HV5DFa6ytzpE+P4vNhcxqfrMk&#10;X5V+/AOaAH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nWvL/2ovA4+JH7OfxJ8N7D&#10;LNfaBeJAoGf36xM8Rx3xIqGvUaa4DKQQCCOQaAP5h/hL4zf4c/FTwd4qjYo+iaxaajlfSKZXI98h&#10;SPev6doHSWNHjcSIwDBgcgg85r+ZD41eCf8AhW/xi8b+FAhRNE1u909AwxlIp3RT9CoB+hr+hj9k&#10;rxwfiN+zN8MfEDyia4uvD9otxIDndPHGI5v/ACIjUAet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h6UtIelAH4If8FTvBP/AAh37Z3i6dI/LttctrPVogBjO+BY5D+MkUhr9E/+CQHj&#10;b/hKP2QrfSWk3SeHNavNPCHqqOVuR+GbhvyNfN3/AAW88DfZvGfwx8YJGD9tsLrSZpAOR5Miyxgn&#10;3+0SY/3TV7/giD43EetfFLwfLISZ4LLVrdM8DY0kUpx7+ZD+VAH6w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hpaKAPhT/gsX4HPiT9lG31uOINL4d161u3lxysMqyW7D6F5Yv++RXw&#10;R/wSf8cjwf8Atl+HrN38uHxDYXmkyNnA5i89AR7vboPqRX69ftneBf8AhY37KnxS0NYzNPJoVxdQ&#10;RgZLzQL58QHuXiWvwC/Z88dD4Z/Hb4f+KnlMMGka7Z3c75/5YrMvmg+xTcD9aAP6ZAaWmr1p1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EN3axX1rNbToJYJkMciN0ZSMEflX8wHxF8&#10;Iy/D/wCIPibwvcEmfRNTudNkLdS0MrRnP4qa/qEYZBr+fb/gpT4IHgf9s/4iRRJi21K4h1aM4xuN&#10;xCkkh/7+GT8qAP3H/Z68cn4l/Av4feKXl86fVtCs7qdz185oV8wH3D7gfpXodfHP/BJ3xwfGP7Gv&#10;h6zkk8ybw9f3uku2cnHm+egP0S4QD2Ar7G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QjNfjr/wWy8Ixaf8aPAPiOMqJdT0KSykUdc287MGP1Fxj/gNFFAHpf8AwQ/8VXE/hz4r+GXB&#10;+zWd5YahEQeN8yTRvx9LeP6/hX6g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">
                <v:shape id="Picture 3" o:spid="_x0000_s1027" type="#_x0000_t75" style="position:absolute;width:10359;height:6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">
                  <v:imagedata r:id="rId26" o:title=""/>
                </v:shape>
                <v:shape id="Picture 4" o:spid="_x0000_s1028" type="#_x0000_t75" style="position:absolute;left:311;top:280;width:9428;height: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">
                  <v:imagedata r:id="rId27" o:title=""/>
                </v:shape>
                <w10:anchorlock/>
              </v:group>
            </w:pict>
          </mc:Fallback>
        </mc:AlternateContent>
      </w:r>
      <w:commentRangeEnd w:id="8"/>
      <w:r w:rsidR="0027313B" w:rsidRPr="00EB0065">
        <w:rPr>
          <w:rStyle w:val="Refdecomentario"/>
          <w:sz w:val="20"/>
          <w:szCs w:val="20"/>
        </w:rPr>
        <w:commentReference w:id="8"/>
      </w:r>
    </w:p>
    <w:p w14:paraId="4713058D" w14:textId="77777777" w:rsidR="00DB4F5D" w:rsidRPr="00EB0065" w:rsidRDefault="00DB4F5D" w:rsidP="00DB4F5D">
      <w:pPr>
        <w:spacing w:line="241" w:lineRule="exact"/>
        <w:ind w:left="867" w:right="854"/>
        <w:jc w:val="center"/>
        <w:rPr>
          <w:sz w:val="20"/>
          <w:szCs w:val="20"/>
        </w:rPr>
      </w:pPr>
      <w:r w:rsidRPr="00EB0065">
        <w:rPr>
          <w:b/>
          <w:w w:val="105"/>
          <w:sz w:val="20"/>
          <w:szCs w:val="20"/>
        </w:rPr>
        <w:t xml:space="preserve">Fuente: </w:t>
      </w:r>
      <w:r w:rsidRPr="00EB0065">
        <w:rPr>
          <w:w w:val="105"/>
          <w:sz w:val="20"/>
          <w:szCs w:val="20"/>
        </w:rPr>
        <w:t>SENA</w:t>
      </w:r>
    </w:p>
    <w:p w14:paraId="055E6869" w14:textId="77777777" w:rsidR="00DB4F5D" w:rsidRPr="00EB0065" w:rsidRDefault="00DB4F5D" w:rsidP="00DB4F5D">
      <w:pPr>
        <w:pStyle w:val="Normal0"/>
        <w:ind w:left="720"/>
        <w:rPr>
          <w:b/>
          <w:sz w:val="20"/>
          <w:szCs w:val="20"/>
          <w:lang w:val="es-ES"/>
        </w:rPr>
      </w:pPr>
    </w:p>
    <w:p w14:paraId="2087ABDD" w14:textId="77777777" w:rsidR="00DB4F5D" w:rsidRPr="00EB0065" w:rsidRDefault="00DB4F5D" w:rsidP="00DB4F5D">
      <w:pPr>
        <w:pStyle w:val="Normal0"/>
        <w:ind w:left="720"/>
        <w:rPr>
          <w:b/>
          <w:sz w:val="20"/>
          <w:szCs w:val="20"/>
          <w:lang w:val="es-ES"/>
        </w:rPr>
      </w:pPr>
    </w:p>
    <w:p w14:paraId="33193E9B" w14:textId="77777777" w:rsidR="00F523F3" w:rsidRPr="00EB0065" w:rsidRDefault="00F523F3" w:rsidP="00DB4F5D">
      <w:pPr>
        <w:pStyle w:val="Normal0"/>
        <w:ind w:left="720"/>
        <w:rPr>
          <w:b/>
          <w:sz w:val="20"/>
          <w:szCs w:val="20"/>
          <w:lang w:val="es-ES"/>
        </w:rPr>
      </w:pPr>
    </w:p>
    <w:p w14:paraId="2620CF50" w14:textId="77777777" w:rsidR="00DB4F5D" w:rsidRPr="00EB0065" w:rsidRDefault="00DB4F5D" w:rsidP="00DB4F5D">
      <w:pPr>
        <w:pStyle w:val="Normal0"/>
        <w:ind w:left="720"/>
        <w:rPr>
          <w:bCs/>
          <w:sz w:val="20"/>
          <w:szCs w:val="20"/>
          <w:lang w:val="es-ES"/>
        </w:rPr>
      </w:pPr>
      <w:r w:rsidRPr="00EB0065">
        <w:rPr>
          <w:bCs/>
          <w:sz w:val="20"/>
          <w:szCs w:val="20"/>
          <w:lang w:val="es-ES"/>
        </w:rPr>
        <w:t>El método más común para tomar la muestra en terreno es:</w:t>
      </w:r>
    </w:p>
    <w:p w14:paraId="53BDF18D" w14:textId="77777777" w:rsidR="00DB4F5D" w:rsidRPr="00EB0065" w:rsidRDefault="00DB4F5D" w:rsidP="00DB4F5D">
      <w:pPr>
        <w:pStyle w:val="Normal0"/>
        <w:ind w:left="720"/>
        <w:rPr>
          <w:bCs/>
          <w:sz w:val="20"/>
          <w:szCs w:val="20"/>
          <w:lang w:val="es-ES"/>
        </w:rPr>
      </w:pPr>
    </w:p>
    <w:p w14:paraId="16A828FA" w14:textId="77777777" w:rsidR="00EF18D7" w:rsidRPr="00EB0065" w:rsidRDefault="00DB4F5D" w:rsidP="00EF18D7">
      <w:pPr>
        <w:pStyle w:val="Normal0"/>
        <w:numPr>
          <w:ilvl w:val="0"/>
          <w:numId w:val="138"/>
        </w:numPr>
        <w:rPr>
          <w:bCs/>
          <w:sz w:val="20"/>
          <w:szCs w:val="20"/>
          <w:lang w:val="es-ES"/>
        </w:rPr>
      </w:pPr>
      <w:r w:rsidRPr="00EB0065">
        <w:rPr>
          <w:bCs/>
          <w:sz w:val="20"/>
          <w:szCs w:val="20"/>
          <w:lang w:val="es-ES"/>
        </w:rPr>
        <w:t>Construir un marco de un metro cuadrado de área (1m x 1m). Para esto se utiliza un tubo de PVC de media pulgada, partido en cuatro partes de un metro y formando un cuadrado, conseguir una báscula y un objeto para cortar como un machete, cuchillo o tijeras de jardinería.</w:t>
      </w:r>
    </w:p>
    <w:p w14:paraId="4F11D4E4" w14:textId="77777777" w:rsidR="00EF18D7" w:rsidRPr="00EB0065" w:rsidRDefault="00DB4F5D" w:rsidP="00EF18D7">
      <w:pPr>
        <w:pStyle w:val="Normal0"/>
        <w:numPr>
          <w:ilvl w:val="0"/>
          <w:numId w:val="138"/>
        </w:numPr>
        <w:rPr>
          <w:bCs/>
          <w:sz w:val="20"/>
          <w:szCs w:val="20"/>
          <w:lang w:val="es-ES"/>
        </w:rPr>
      </w:pPr>
      <w:r w:rsidRPr="00EB0065">
        <w:rPr>
          <w:bCs/>
          <w:sz w:val="20"/>
          <w:szCs w:val="20"/>
          <w:lang w:val="es-ES"/>
        </w:rPr>
        <w:t>Luego colocar en el área donde está el pasto el cuadro abarcando más o menos dos surcos y cortar el pasto que está dentro del cuadrado.</w:t>
      </w:r>
    </w:p>
    <w:p w14:paraId="5112C846" w14:textId="79C9D589" w:rsidR="00DB4F5D" w:rsidRPr="00EB0065" w:rsidRDefault="00DB4F5D" w:rsidP="00EF18D7">
      <w:pPr>
        <w:pStyle w:val="Normal0"/>
        <w:numPr>
          <w:ilvl w:val="0"/>
          <w:numId w:val="138"/>
        </w:numPr>
        <w:rPr>
          <w:bCs/>
          <w:sz w:val="20"/>
          <w:szCs w:val="20"/>
          <w:lang w:val="es-ES"/>
        </w:rPr>
      </w:pPr>
      <w:r w:rsidRPr="00EB0065">
        <w:rPr>
          <w:bCs/>
          <w:sz w:val="20"/>
          <w:szCs w:val="20"/>
          <w:lang w:val="es-ES"/>
        </w:rPr>
        <w:t>Pesar cada muestra, sumar y dividir por la cantidad de muestras tomadas.</w:t>
      </w:r>
    </w:p>
    <w:p w14:paraId="29D109FC" w14:textId="77777777" w:rsidR="00DB4F5D" w:rsidRPr="00EB0065" w:rsidRDefault="00DB4F5D" w:rsidP="00DB4F5D">
      <w:pPr>
        <w:pStyle w:val="Normal0"/>
        <w:ind w:left="720"/>
        <w:rPr>
          <w:b/>
          <w:sz w:val="20"/>
          <w:szCs w:val="20"/>
          <w:lang w:val="es-ES"/>
        </w:rPr>
      </w:pPr>
    </w:p>
    <w:p w14:paraId="5F49E4DE" w14:textId="77777777" w:rsidR="00DB4F5D" w:rsidRPr="00EB0065" w:rsidRDefault="00DB4F5D" w:rsidP="00DB4F5D">
      <w:pPr>
        <w:pStyle w:val="Normal0"/>
        <w:ind w:left="720"/>
        <w:rPr>
          <w:b/>
          <w:sz w:val="20"/>
          <w:szCs w:val="20"/>
          <w:lang w:val="es-ES"/>
        </w:rPr>
      </w:pPr>
    </w:p>
    <w:p w14:paraId="7247A28B" w14:textId="77777777" w:rsidR="00037527" w:rsidRPr="00EB0065" w:rsidRDefault="00037527" w:rsidP="00DB4F5D">
      <w:pPr>
        <w:pStyle w:val="Normal0"/>
        <w:ind w:left="720"/>
        <w:rPr>
          <w:b/>
          <w:sz w:val="20"/>
          <w:szCs w:val="20"/>
          <w:lang w:val="es-ES"/>
        </w:rPr>
      </w:pPr>
    </w:p>
    <w:p w14:paraId="52CBFD21" w14:textId="0B6830AD" w:rsidR="00037527" w:rsidRPr="00EB0065" w:rsidRDefault="00037527" w:rsidP="00037527">
      <w:pPr>
        <w:pStyle w:val="Normal0"/>
        <w:pBdr>
          <w:top w:val="nil"/>
          <w:left w:val="nil"/>
          <w:bottom w:val="nil"/>
          <w:right w:val="nil"/>
          <w:between w:val="nil"/>
        </w:pBdr>
        <w:rPr>
          <w:b/>
          <w:bCs/>
          <w:sz w:val="20"/>
          <w:szCs w:val="20"/>
        </w:rPr>
      </w:pPr>
      <w:r w:rsidRPr="00EB0065">
        <w:rPr>
          <w:b/>
          <w:bCs/>
          <w:sz w:val="20"/>
          <w:szCs w:val="20"/>
        </w:rPr>
        <w:t>Figura 4.</w:t>
      </w:r>
    </w:p>
    <w:p w14:paraId="76BAC1B6" w14:textId="638A76CA" w:rsidR="00037527" w:rsidRPr="00EB0065" w:rsidRDefault="00037527" w:rsidP="00037527">
      <w:pPr>
        <w:pStyle w:val="Normal0"/>
        <w:pBdr>
          <w:top w:val="nil"/>
          <w:left w:val="nil"/>
          <w:bottom w:val="nil"/>
          <w:right w:val="nil"/>
          <w:between w:val="nil"/>
        </w:pBdr>
        <w:rPr>
          <w:sz w:val="20"/>
          <w:szCs w:val="20"/>
        </w:rPr>
      </w:pPr>
      <w:r w:rsidRPr="00EB0065">
        <w:rPr>
          <w:sz w:val="20"/>
          <w:szCs w:val="20"/>
        </w:rPr>
        <w:t>Procedimiento.</w:t>
      </w:r>
    </w:p>
    <w:p w14:paraId="5AD3B5FF" w14:textId="77777777" w:rsidR="00DB4F5D" w:rsidRPr="00EB0065" w:rsidRDefault="00DB4F5D" w:rsidP="00037527">
      <w:pPr>
        <w:pStyle w:val="Normal0"/>
        <w:rPr>
          <w:b/>
          <w:sz w:val="20"/>
          <w:szCs w:val="20"/>
          <w:lang w:val="es-ES"/>
        </w:rPr>
      </w:pPr>
    </w:p>
    <w:commentRangeStart w:id="9"/>
    <w:p w14:paraId="38AF6973" w14:textId="7B818470" w:rsidR="00DB4F5D" w:rsidRPr="00EB0065" w:rsidRDefault="00DB4F5D" w:rsidP="00DB4F5D">
      <w:pPr>
        <w:pStyle w:val="Normal0"/>
        <w:ind w:left="720"/>
        <w:rPr>
          <w:b/>
          <w:sz w:val="20"/>
          <w:szCs w:val="20"/>
          <w:lang w:val="es-ES"/>
        </w:rPr>
      </w:pPr>
      <w:r w:rsidRPr="00EB0065">
        <w:rPr>
          <w:noProof/>
          <w:sz w:val="20"/>
          <w:szCs w:val="20"/>
        </w:rPr>
        <mc:AlternateContent>
          <mc:Choice Requires="wpg">
            <w:drawing>
              <wp:inline distT="0" distB="0" distL="0" distR="0" wp14:anchorId="052EBE5A" wp14:editId="7437A490">
                <wp:extent cx="4242391" cy="1358865"/>
                <wp:effectExtent l="0" t="0" r="6350" b="0"/>
                <wp:docPr id="666652706" name="Grupo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2391" cy="1358865"/>
                          <a:chOff x="0" y="0"/>
                          <a:chExt cx="10114" cy="3240"/>
                        </a:xfrm>
                      </wpg:grpSpPr>
                      <pic:pic xmlns:pic="http://schemas.openxmlformats.org/drawingml/2006/picture">
                        <pic:nvPicPr>
                          <pic:cNvPr id="118559576"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114" cy="3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7710149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09" y="281"/>
                            <a:ext cx="9183" cy="237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BB2753F" id="Grupo 17" o:spid="_x0000_s1026" style="width:334.05pt;height:107pt;mso-position-horizontal-relative:char;mso-position-vertical-relative:line" coordsize="10114,32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">
                <v:shape id="Picture 6" o:spid="_x0000_s1027" type="#_x0000_t75" style="position:absolute;width:10114;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">
                  <v:imagedata r:id="rId30" o:title=""/>
                </v:shape>
                <v:shape id="Picture 7" o:spid="_x0000_s1028" type="#_x0000_t75" style="position:absolute;left:309;top:281;width:9183;height:2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">
                  <v:imagedata r:id="rId31" o:title=""/>
                </v:shape>
                <w10:anchorlock/>
              </v:group>
            </w:pict>
          </mc:Fallback>
        </mc:AlternateContent>
      </w:r>
      <w:commentRangeEnd w:id="9"/>
      <w:r w:rsidR="0027313B" w:rsidRPr="00EB0065">
        <w:rPr>
          <w:rStyle w:val="Refdecomentario"/>
          <w:sz w:val="20"/>
          <w:szCs w:val="20"/>
        </w:rPr>
        <w:commentReference w:id="9"/>
      </w:r>
    </w:p>
    <w:p w14:paraId="41E8127F" w14:textId="423B5C13" w:rsidR="00DB4F5D" w:rsidRPr="00EB0065" w:rsidRDefault="00DB4F5D" w:rsidP="00DB4F5D">
      <w:pPr>
        <w:spacing w:line="237" w:lineRule="exact"/>
        <w:ind w:left="867" w:right="570"/>
        <w:jc w:val="center"/>
        <w:rPr>
          <w:w w:val="105"/>
          <w:sz w:val="20"/>
          <w:szCs w:val="20"/>
        </w:rPr>
      </w:pPr>
      <w:r w:rsidRPr="00EB0065">
        <w:rPr>
          <w:b/>
          <w:w w:val="105"/>
          <w:sz w:val="20"/>
          <w:szCs w:val="20"/>
        </w:rPr>
        <w:t xml:space="preserve">Fuente: </w:t>
      </w:r>
      <w:r w:rsidRPr="00EB0065">
        <w:rPr>
          <w:w w:val="105"/>
          <w:sz w:val="20"/>
          <w:szCs w:val="20"/>
        </w:rPr>
        <w:t>SENA.</w:t>
      </w:r>
    </w:p>
    <w:p w14:paraId="3B6B9539" w14:textId="77777777" w:rsidR="00DB4F5D" w:rsidRPr="00EB0065" w:rsidRDefault="00DB4F5D" w:rsidP="00DB4F5D">
      <w:pPr>
        <w:spacing w:line="237" w:lineRule="exact"/>
        <w:ind w:left="867" w:right="570"/>
        <w:jc w:val="center"/>
        <w:rPr>
          <w:sz w:val="20"/>
          <w:szCs w:val="20"/>
        </w:rPr>
      </w:pPr>
    </w:p>
    <w:p w14:paraId="5CC82E15" w14:textId="77777777" w:rsidR="00DB4F5D" w:rsidRPr="00EB0065" w:rsidRDefault="00DB4F5D" w:rsidP="00DB4F5D">
      <w:pPr>
        <w:spacing w:line="237" w:lineRule="exact"/>
        <w:ind w:left="867" w:right="570"/>
        <w:jc w:val="center"/>
        <w:rPr>
          <w:sz w:val="20"/>
          <w:szCs w:val="20"/>
        </w:rPr>
      </w:pPr>
    </w:p>
    <w:p w14:paraId="606351AE" w14:textId="77777777" w:rsidR="00EB0065" w:rsidRPr="00EB0065" w:rsidRDefault="00EB0065" w:rsidP="00DB4F5D">
      <w:pPr>
        <w:spacing w:line="237" w:lineRule="exact"/>
        <w:ind w:left="867" w:right="570"/>
        <w:jc w:val="center"/>
        <w:rPr>
          <w:sz w:val="20"/>
          <w:szCs w:val="20"/>
        </w:rPr>
      </w:pPr>
    </w:p>
    <w:p w14:paraId="325BB18A" w14:textId="77777777" w:rsidR="00EB0065" w:rsidRPr="00EB0065" w:rsidRDefault="00EB0065" w:rsidP="00DB4F5D">
      <w:pPr>
        <w:spacing w:line="237" w:lineRule="exact"/>
        <w:ind w:left="867" w:right="570"/>
        <w:jc w:val="center"/>
        <w:rPr>
          <w:sz w:val="20"/>
          <w:szCs w:val="20"/>
        </w:rPr>
      </w:pPr>
    </w:p>
    <w:p w14:paraId="49291D61" w14:textId="0B26C42B" w:rsidR="00DB4F5D" w:rsidRPr="00EB0065" w:rsidRDefault="00EF18D7" w:rsidP="00EB0065">
      <w:pPr>
        <w:ind w:right="570"/>
        <w:rPr>
          <w:sz w:val="20"/>
          <w:szCs w:val="20"/>
        </w:rPr>
      </w:pPr>
      <w:r w:rsidRPr="00EB0065">
        <w:rPr>
          <w:sz w:val="20"/>
          <w:szCs w:val="20"/>
        </w:rPr>
        <w:lastRenderedPageBreak/>
        <w:t>E</w:t>
      </w:r>
      <w:r w:rsidR="00DB4F5D" w:rsidRPr="00EB0065">
        <w:rPr>
          <w:sz w:val="20"/>
          <w:szCs w:val="20"/>
        </w:rPr>
        <w:t>ste procedimiento se debe realizar para cada especie de pasto a partir de los quince días después de la cosecha y se debe repetir cada 10 días. Luego con los datos recolectados se efectúa un plano cartesiano colocando la fecha en que fue tomada la muestra en el eje X y el peso en kilogramos del aforo en el eje Y, con el fin de determinar la curva de crecimiento de cada especie de pasto. Entre más submuestras tome más preciso será el promedio.</w:t>
      </w:r>
    </w:p>
    <w:p w14:paraId="4599AF21" w14:textId="77777777" w:rsidR="00DB4F5D" w:rsidRPr="00EB0065" w:rsidRDefault="00DB4F5D" w:rsidP="00DB4F5D">
      <w:pPr>
        <w:pStyle w:val="Normal0"/>
        <w:ind w:left="720"/>
        <w:rPr>
          <w:b/>
          <w:sz w:val="20"/>
          <w:szCs w:val="20"/>
          <w:lang w:val="es-ES"/>
        </w:rPr>
      </w:pPr>
    </w:p>
    <w:p w14:paraId="0A344927" w14:textId="77777777" w:rsidR="00F523F3" w:rsidRPr="00EB0065" w:rsidRDefault="00F523F3" w:rsidP="00DB4F5D">
      <w:pPr>
        <w:pStyle w:val="Normal0"/>
        <w:rPr>
          <w:b/>
          <w:sz w:val="20"/>
          <w:szCs w:val="20"/>
          <w:lang w:val="es-ES"/>
        </w:rPr>
      </w:pPr>
    </w:p>
    <w:p w14:paraId="51FC1A25" w14:textId="28F9A3FC" w:rsidR="00037527" w:rsidRPr="00EB0065" w:rsidRDefault="00037527" w:rsidP="00037527">
      <w:pPr>
        <w:pStyle w:val="Normal0"/>
        <w:pBdr>
          <w:top w:val="nil"/>
          <w:left w:val="nil"/>
          <w:bottom w:val="nil"/>
          <w:right w:val="nil"/>
          <w:between w:val="nil"/>
        </w:pBdr>
        <w:rPr>
          <w:b/>
          <w:bCs/>
          <w:sz w:val="20"/>
          <w:szCs w:val="20"/>
        </w:rPr>
      </w:pPr>
      <w:r w:rsidRPr="00EB0065">
        <w:rPr>
          <w:b/>
          <w:bCs/>
          <w:sz w:val="20"/>
          <w:szCs w:val="20"/>
        </w:rPr>
        <w:t>Figura 5.</w:t>
      </w:r>
    </w:p>
    <w:p w14:paraId="4F83D375" w14:textId="2A5B1CE5" w:rsidR="00037527" w:rsidRPr="00EB0065" w:rsidRDefault="00037527" w:rsidP="00037527">
      <w:pPr>
        <w:pStyle w:val="Normal0"/>
        <w:pBdr>
          <w:top w:val="nil"/>
          <w:left w:val="nil"/>
          <w:bottom w:val="nil"/>
          <w:right w:val="nil"/>
          <w:between w:val="nil"/>
        </w:pBdr>
        <w:rPr>
          <w:sz w:val="20"/>
          <w:szCs w:val="20"/>
        </w:rPr>
      </w:pPr>
      <w:r w:rsidRPr="00EB0065">
        <w:rPr>
          <w:sz w:val="20"/>
          <w:szCs w:val="20"/>
        </w:rPr>
        <w:t>Aforo en zigzag.</w:t>
      </w:r>
    </w:p>
    <w:p w14:paraId="4F0C6D71" w14:textId="77777777" w:rsidR="00DB4F5D" w:rsidRPr="00EB0065" w:rsidRDefault="00DB4F5D" w:rsidP="00DB4F5D">
      <w:pPr>
        <w:pStyle w:val="Normal0"/>
        <w:ind w:left="720"/>
        <w:rPr>
          <w:b/>
          <w:sz w:val="20"/>
          <w:szCs w:val="20"/>
          <w:lang w:val="es-ES"/>
        </w:rPr>
      </w:pPr>
    </w:p>
    <w:commentRangeStart w:id="10"/>
    <w:p w14:paraId="73BF98E8" w14:textId="295DDB26" w:rsidR="00DB4F5D" w:rsidRPr="00EB0065" w:rsidRDefault="00DB4F5D" w:rsidP="00EF18D7">
      <w:pPr>
        <w:pStyle w:val="Normal0"/>
        <w:ind w:left="1440"/>
        <w:rPr>
          <w:b/>
          <w:sz w:val="20"/>
          <w:szCs w:val="20"/>
          <w:lang w:val="es-ES"/>
        </w:rPr>
      </w:pPr>
      <w:r w:rsidRPr="00EB0065">
        <w:rPr>
          <w:noProof/>
          <w:sz w:val="20"/>
          <w:szCs w:val="20"/>
        </w:rPr>
        <mc:AlternateContent>
          <mc:Choice Requires="wpg">
            <w:drawing>
              <wp:inline distT="0" distB="0" distL="0" distR="0" wp14:anchorId="1859F957" wp14:editId="722AEF9F">
                <wp:extent cx="3221665" cy="2272995"/>
                <wp:effectExtent l="0" t="0" r="0" b="0"/>
                <wp:docPr id="900600876" name="Grupo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1665" cy="2272995"/>
                          <a:chOff x="0" y="0"/>
                          <a:chExt cx="7090" cy="5002"/>
                        </a:xfrm>
                      </wpg:grpSpPr>
                      <pic:pic xmlns:pic="http://schemas.openxmlformats.org/drawingml/2006/picture">
                        <pic:nvPicPr>
                          <pic:cNvPr id="1007533557"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090" cy="50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99710219"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312" y="281"/>
                            <a:ext cx="6158" cy="411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D5F50A7" id="Grupo 18" o:spid="_x0000_s1026" style="width:253.65pt;height:179pt;mso-position-horizontal-relative:char;mso-position-vertical-relative:line" coordsize="7090,500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QnFGc0N0NfIn7VP7WXxD+H3xz8EfCj4PeF9&#10;G8Z+MdXsLnVL6w1Z2iEcCgmLZL5saISIpid+eAnTcMgH13mjNfCN3+3R+0H4GvUtvGX7KOvyopxN&#10;deH717uNfUgxwyIfpvH1rTT/AIK0fCrSZ4rXxb4T8e+Cr08PFrGiqoU+22UsR/wEfSgD7cor5q8G&#10;f8FG/wBnfxxIsdn8TNO0+Y9Y9ZgmsAP+BzIqH8GNew+FfjR4B8cSrF4e8beHddlbpFp2qQTuf+Aq&#10;xNAHaUU0Nmlz+dAC0UmaM0ALRSZpa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">
                <v:shape id="Picture 9" o:spid="_x0000_s1027" type="#_x0000_t75" style="position:absolute;width:7090;height:5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">
                  <v:imagedata r:id="rId34" o:title=""/>
                </v:shape>
                <v:shape id="Picture 10" o:spid="_x0000_s1028" type="#_x0000_t75" style="position:absolute;left:312;top:281;width:6158;height: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">
                  <v:imagedata r:id="rId35" o:title=""/>
                </v:shape>
                <w10:anchorlock/>
              </v:group>
            </w:pict>
          </mc:Fallback>
        </mc:AlternateContent>
      </w:r>
      <w:commentRangeEnd w:id="10"/>
      <w:r w:rsidR="0027313B" w:rsidRPr="00EB0065">
        <w:rPr>
          <w:rStyle w:val="Refdecomentario"/>
          <w:sz w:val="20"/>
          <w:szCs w:val="20"/>
        </w:rPr>
        <w:commentReference w:id="10"/>
      </w:r>
    </w:p>
    <w:p w14:paraId="18A7F34E" w14:textId="4A994854" w:rsidR="00DB4F5D" w:rsidRPr="00EB0065" w:rsidRDefault="00DB4F5D" w:rsidP="00DB4F5D">
      <w:pPr>
        <w:pStyle w:val="Normal0"/>
        <w:ind w:left="720"/>
        <w:rPr>
          <w:bCs/>
          <w:sz w:val="20"/>
          <w:szCs w:val="20"/>
          <w:lang w:val="es-ES"/>
        </w:rPr>
      </w:pPr>
      <w:r w:rsidRPr="00EB0065">
        <w:rPr>
          <w:bCs/>
          <w:sz w:val="20"/>
          <w:szCs w:val="20"/>
          <w:lang w:val="es-ES"/>
        </w:rPr>
        <w:t xml:space="preserve">            Método de zigzag o en forma de Z para el recorrido del lote. </w:t>
      </w:r>
    </w:p>
    <w:p w14:paraId="38E92CE0" w14:textId="683D746A" w:rsidR="00DB4F5D" w:rsidRPr="00EB0065" w:rsidRDefault="00DB4F5D" w:rsidP="00DB4F5D">
      <w:pPr>
        <w:pStyle w:val="Normal0"/>
        <w:ind w:left="720"/>
        <w:jc w:val="center"/>
        <w:rPr>
          <w:bCs/>
          <w:sz w:val="20"/>
          <w:szCs w:val="20"/>
          <w:lang w:val="es-ES"/>
        </w:rPr>
      </w:pPr>
      <w:r w:rsidRPr="00EB0065">
        <w:rPr>
          <w:b/>
          <w:sz w:val="20"/>
          <w:szCs w:val="20"/>
          <w:lang w:val="es-ES"/>
        </w:rPr>
        <w:t>Fuente:</w:t>
      </w:r>
      <w:r w:rsidRPr="00EB0065">
        <w:rPr>
          <w:bCs/>
          <w:sz w:val="20"/>
          <w:szCs w:val="20"/>
          <w:lang w:val="es-ES"/>
        </w:rPr>
        <w:t xml:space="preserve"> SENA.</w:t>
      </w:r>
    </w:p>
    <w:p w14:paraId="06CB74F6" w14:textId="7D30E935" w:rsidR="00DB4F5D" w:rsidRPr="00EB0065" w:rsidRDefault="00DB4F5D" w:rsidP="00F523F3">
      <w:pPr>
        <w:pStyle w:val="Normal0"/>
        <w:rPr>
          <w:bCs/>
          <w:sz w:val="20"/>
          <w:szCs w:val="20"/>
          <w:lang w:val="es-ES"/>
        </w:rPr>
      </w:pPr>
      <w:r w:rsidRPr="00EB0065">
        <w:rPr>
          <w:bCs/>
          <w:sz w:val="20"/>
          <w:szCs w:val="20"/>
          <w:lang w:val="es-ES"/>
        </w:rPr>
        <w:t>Este método es parecido al que se realiza cuando se toman muestras en un terreno para el análisis del suelo, consiste en hacer en un metro cuadrado de 15 a 20 submuestras por cada 10 hectáreas de pasto, esto se debe realizar recorriendo el terreno en zigzag o en forma de Z, los puntos en donde se van a tomar las muestras se deben ubicar de manera aleatoria, con el fin de que la muestra sea representativa. Luego de tomadas las submuestras se pesan y se dividen por el número de submuestras hechas para después hacer el promedio en Kg/m2.</w:t>
      </w:r>
    </w:p>
    <w:p w14:paraId="6D4FA9C2" w14:textId="77777777" w:rsidR="00DB4F5D" w:rsidRPr="00EB0065" w:rsidRDefault="00DB4F5D" w:rsidP="00DB4F5D">
      <w:pPr>
        <w:pStyle w:val="Normal0"/>
        <w:ind w:left="720"/>
        <w:jc w:val="center"/>
        <w:rPr>
          <w:bCs/>
          <w:sz w:val="20"/>
          <w:szCs w:val="20"/>
          <w:lang w:val="es-ES"/>
        </w:rPr>
      </w:pPr>
    </w:p>
    <w:p w14:paraId="6F6F825B" w14:textId="48C56DEF" w:rsidR="00DB4F5D" w:rsidRPr="00EB0065" w:rsidRDefault="00DB4F5D" w:rsidP="00DB4F5D">
      <w:pPr>
        <w:pStyle w:val="Normal0"/>
        <w:numPr>
          <w:ilvl w:val="0"/>
          <w:numId w:val="129"/>
        </w:numPr>
        <w:rPr>
          <w:b/>
          <w:sz w:val="20"/>
          <w:szCs w:val="20"/>
          <w:lang w:val="es-ES"/>
        </w:rPr>
      </w:pPr>
      <w:r w:rsidRPr="00EB0065">
        <w:rPr>
          <w:b/>
          <w:sz w:val="20"/>
          <w:szCs w:val="20"/>
          <w:lang w:val="es-ES"/>
        </w:rPr>
        <w:t>Técnicas para la conservación de forrajes:</w:t>
      </w:r>
    </w:p>
    <w:p w14:paraId="6B04B404" w14:textId="77777777" w:rsidR="00DB4F5D" w:rsidRPr="00EB0065" w:rsidRDefault="00DB4F5D" w:rsidP="00DB4F5D">
      <w:pPr>
        <w:pStyle w:val="Normal0"/>
        <w:ind w:left="720"/>
        <w:rPr>
          <w:bCs/>
          <w:sz w:val="20"/>
          <w:szCs w:val="20"/>
          <w:lang w:val="es-ES"/>
        </w:rPr>
      </w:pPr>
    </w:p>
    <w:p w14:paraId="42A672AC" w14:textId="6BB60FBC" w:rsidR="00DB4F5D" w:rsidRPr="00EB0065" w:rsidRDefault="00DB4F5D" w:rsidP="00F523F3">
      <w:pPr>
        <w:pStyle w:val="Normal0"/>
        <w:rPr>
          <w:bCs/>
          <w:sz w:val="20"/>
          <w:szCs w:val="20"/>
          <w:lang w:val="es-ES"/>
        </w:rPr>
      </w:pPr>
      <w:r w:rsidRPr="00EB0065">
        <w:rPr>
          <w:bCs/>
          <w:sz w:val="20"/>
          <w:szCs w:val="20"/>
          <w:lang w:val="es-ES"/>
        </w:rPr>
        <w:t>En Colombia la producción bovina se realiza por medio de pastoreo con especies forrajeras porque es económica y requiere de muy poca mano de obra, por lo que se puede decir que la producción bovina es totalmente dependiente de los forrajes para la alimentación de animales.</w:t>
      </w:r>
    </w:p>
    <w:p w14:paraId="745643C7" w14:textId="77777777" w:rsidR="00DB4F5D" w:rsidRPr="00EB0065" w:rsidRDefault="00DB4F5D" w:rsidP="00DB4F5D">
      <w:pPr>
        <w:pStyle w:val="Normal0"/>
        <w:rPr>
          <w:bCs/>
          <w:sz w:val="20"/>
          <w:szCs w:val="20"/>
          <w:lang w:val="es-ES"/>
        </w:rPr>
      </w:pPr>
    </w:p>
    <w:p w14:paraId="1930BBBC" w14:textId="77777777" w:rsidR="00DB4F5D" w:rsidRPr="00EB0065" w:rsidRDefault="00DB4F5D" w:rsidP="00F523F3">
      <w:pPr>
        <w:pStyle w:val="Normal0"/>
        <w:rPr>
          <w:bCs/>
          <w:sz w:val="20"/>
          <w:szCs w:val="20"/>
          <w:lang w:val="es-ES"/>
        </w:rPr>
      </w:pPr>
      <w:r w:rsidRPr="00EB0065">
        <w:rPr>
          <w:bCs/>
          <w:sz w:val="20"/>
          <w:szCs w:val="20"/>
          <w:lang w:val="es-ES"/>
        </w:rPr>
        <w:t>Sin embargo, esta dependencia tiene desventajas porque en el país hay muchas variaciones en cuanto al clima y las propiedades físicas del suelo, lo cual conlleva a una disminución de nutrientes y de la calidad de los forrajes, que se denomina “estacionalidad forrajera”.</w:t>
      </w:r>
    </w:p>
    <w:p w14:paraId="7D9ED07E" w14:textId="77777777" w:rsidR="00DB4F5D" w:rsidRPr="00EB0065" w:rsidRDefault="00DB4F5D" w:rsidP="00DB4F5D">
      <w:pPr>
        <w:pStyle w:val="Normal0"/>
        <w:ind w:left="720"/>
        <w:rPr>
          <w:bCs/>
          <w:sz w:val="20"/>
          <w:szCs w:val="20"/>
          <w:lang w:val="es-ES"/>
        </w:rPr>
      </w:pPr>
    </w:p>
    <w:p w14:paraId="50B170A0" w14:textId="06C51B94" w:rsidR="00DB4F5D" w:rsidRDefault="00DB4F5D" w:rsidP="00F523F3">
      <w:pPr>
        <w:pStyle w:val="Normal0"/>
        <w:rPr>
          <w:bCs/>
          <w:sz w:val="20"/>
          <w:szCs w:val="20"/>
          <w:lang w:val="es-ES"/>
        </w:rPr>
      </w:pPr>
      <w:r w:rsidRPr="00EB0065">
        <w:rPr>
          <w:bCs/>
          <w:sz w:val="20"/>
          <w:szCs w:val="20"/>
          <w:lang w:val="es-ES"/>
        </w:rPr>
        <w:t>Este problema se ve reflejado en las épocas de sequía, porque disminuye la disponibilidad de alimento, lo cual tiene incidencia en el crecimiento y la producción del animal. En épocas de lluvias se tiene más calidad de forrajes que no son conservados y que a veces se le suministran al animal en avanzado estado de madurez, afectando la calidad de su nutrición y producción. A continuación, se describen algunas técnicas de conservación de forrajes como ensilaje,  henificación y henolaje.</w:t>
      </w:r>
    </w:p>
    <w:p w14:paraId="0523D334" w14:textId="77777777" w:rsidR="00EB0065" w:rsidRDefault="00EB0065" w:rsidP="00F523F3">
      <w:pPr>
        <w:pStyle w:val="Normal0"/>
        <w:rPr>
          <w:bCs/>
          <w:sz w:val="20"/>
          <w:szCs w:val="20"/>
          <w:lang w:val="es-ES"/>
        </w:rPr>
      </w:pPr>
    </w:p>
    <w:p w14:paraId="6296166F" w14:textId="77777777" w:rsidR="00EB0065" w:rsidRDefault="00EB0065" w:rsidP="00F523F3">
      <w:pPr>
        <w:pStyle w:val="Normal0"/>
        <w:rPr>
          <w:bCs/>
          <w:sz w:val="20"/>
          <w:szCs w:val="20"/>
          <w:lang w:val="es-ES"/>
        </w:rPr>
      </w:pPr>
    </w:p>
    <w:p w14:paraId="78A7A800" w14:textId="77777777" w:rsidR="00EB0065" w:rsidRPr="00EB0065" w:rsidRDefault="00EB0065" w:rsidP="00F523F3">
      <w:pPr>
        <w:pStyle w:val="Normal0"/>
        <w:rPr>
          <w:bCs/>
          <w:sz w:val="20"/>
          <w:szCs w:val="20"/>
          <w:lang w:val="es-ES"/>
        </w:rPr>
      </w:pPr>
    </w:p>
    <w:p w14:paraId="423A97E5" w14:textId="77777777" w:rsidR="00DB4F5D" w:rsidRPr="00EB0065" w:rsidRDefault="00DB4F5D" w:rsidP="00DB4F5D">
      <w:pPr>
        <w:pStyle w:val="Normal0"/>
        <w:ind w:left="720"/>
        <w:rPr>
          <w:bCs/>
          <w:sz w:val="20"/>
          <w:szCs w:val="20"/>
          <w:lang w:val="es-ES"/>
        </w:rPr>
      </w:pPr>
    </w:p>
    <w:p w14:paraId="5CE20A00" w14:textId="5BBA5BDB" w:rsidR="00DB4F5D" w:rsidRPr="00EB0065" w:rsidRDefault="00DB4F5D" w:rsidP="00DB4F5D">
      <w:pPr>
        <w:pStyle w:val="Normal0"/>
        <w:numPr>
          <w:ilvl w:val="0"/>
          <w:numId w:val="130"/>
        </w:numPr>
        <w:rPr>
          <w:b/>
          <w:sz w:val="20"/>
          <w:szCs w:val="20"/>
          <w:lang w:val="es-ES"/>
        </w:rPr>
      </w:pPr>
      <w:r w:rsidRPr="00EB0065">
        <w:rPr>
          <w:b/>
          <w:sz w:val="20"/>
          <w:szCs w:val="20"/>
          <w:lang w:val="es-ES"/>
        </w:rPr>
        <w:t>Ventajas de la conservación de forrajes:</w:t>
      </w:r>
    </w:p>
    <w:p w14:paraId="66A68BB9" w14:textId="77777777" w:rsidR="00DB4F5D" w:rsidRPr="00EB0065" w:rsidRDefault="00DB4F5D" w:rsidP="00DB4F5D">
      <w:pPr>
        <w:pStyle w:val="Normal0"/>
        <w:ind w:left="720"/>
        <w:rPr>
          <w:bCs/>
          <w:sz w:val="20"/>
          <w:szCs w:val="20"/>
          <w:lang w:val="es-ES"/>
        </w:rPr>
      </w:pPr>
    </w:p>
    <w:p w14:paraId="114C7DC2" w14:textId="77777777" w:rsidR="00DB4F5D" w:rsidRPr="00EB0065" w:rsidRDefault="00DB4F5D" w:rsidP="00DB4F5D">
      <w:pPr>
        <w:pStyle w:val="Normal0"/>
        <w:numPr>
          <w:ilvl w:val="0"/>
          <w:numId w:val="133"/>
        </w:numPr>
        <w:rPr>
          <w:bCs/>
          <w:sz w:val="20"/>
          <w:szCs w:val="20"/>
          <w:lang w:val="es-ES"/>
        </w:rPr>
      </w:pPr>
      <w:r w:rsidRPr="00EB0065">
        <w:rPr>
          <w:bCs/>
          <w:sz w:val="20"/>
          <w:szCs w:val="20"/>
          <w:lang w:val="es-ES"/>
        </w:rPr>
        <w:t>Al aumentar la disponibilidad de forrajes se aprovecha de manera eficiente el uso del suelo y se pueden alimentar más animales por potrero.</w:t>
      </w:r>
    </w:p>
    <w:p w14:paraId="53F6EA4E" w14:textId="77777777" w:rsidR="00DB4F5D" w:rsidRPr="00EB0065" w:rsidRDefault="00DB4F5D" w:rsidP="00DB4F5D">
      <w:pPr>
        <w:pStyle w:val="Normal0"/>
        <w:numPr>
          <w:ilvl w:val="0"/>
          <w:numId w:val="133"/>
        </w:numPr>
        <w:rPr>
          <w:bCs/>
          <w:sz w:val="20"/>
          <w:szCs w:val="20"/>
          <w:lang w:val="es-ES"/>
        </w:rPr>
      </w:pPr>
      <w:r w:rsidRPr="00EB0065">
        <w:rPr>
          <w:bCs/>
          <w:sz w:val="20"/>
          <w:szCs w:val="20"/>
          <w:lang w:val="es-ES"/>
        </w:rPr>
        <w:t>Se pueden guardar reservas de alimento en épocas de escases, asegurando una producción bovina durante todo un año.</w:t>
      </w:r>
    </w:p>
    <w:p w14:paraId="2329E78C" w14:textId="77777777" w:rsidR="00DB4F5D" w:rsidRPr="00EB0065" w:rsidRDefault="00DB4F5D" w:rsidP="00DB4F5D">
      <w:pPr>
        <w:pStyle w:val="Normal0"/>
        <w:numPr>
          <w:ilvl w:val="0"/>
          <w:numId w:val="133"/>
        </w:numPr>
        <w:rPr>
          <w:bCs/>
          <w:sz w:val="20"/>
          <w:szCs w:val="20"/>
          <w:lang w:val="es-ES"/>
        </w:rPr>
      </w:pPr>
      <w:r w:rsidRPr="00EB0065">
        <w:rPr>
          <w:bCs/>
          <w:sz w:val="20"/>
          <w:szCs w:val="20"/>
          <w:lang w:val="es-ES"/>
        </w:rPr>
        <w:t>Se pueden aprovechar los forrajes que se produjeron en épocas de lluvias, los cuales generalmente se desaprovechan por el pisoteo del animal.</w:t>
      </w:r>
    </w:p>
    <w:p w14:paraId="75A54473" w14:textId="7246DA19" w:rsidR="00DB4F5D" w:rsidRPr="00EB0065" w:rsidRDefault="00DB4F5D" w:rsidP="00DB4F5D">
      <w:pPr>
        <w:pStyle w:val="Normal0"/>
        <w:numPr>
          <w:ilvl w:val="0"/>
          <w:numId w:val="133"/>
        </w:numPr>
        <w:rPr>
          <w:bCs/>
          <w:sz w:val="20"/>
          <w:szCs w:val="20"/>
          <w:lang w:val="es-ES"/>
        </w:rPr>
      </w:pPr>
      <w:r w:rsidRPr="00EB0065">
        <w:rPr>
          <w:bCs/>
          <w:sz w:val="20"/>
          <w:szCs w:val="20"/>
          <w:lang w:val="es-ES"/>
        </w:rPr>
        <w:t>Aumenta la vida útil de las leguminosas y por medio de la fermentación se reduce el peligro de timpanismo, causado por el consumo de leguminosas tiernas.</w:t>
      </w:r>
    </w:p>
    <w:p w14:paraId="603FE736" w14:textId="77777777" w:rsidR="00DB4F5D" w:rsidRPr="00EB0065" w:rsidRDefault="00DB4F5D" w:rsidP="00DB4F5D">
      <w:pPr>
        <w:pStyle w:val="Normal0"/>
        <w:ind w:left="720"/>
        <w:rPr>
          <w:bCs/>
          <w:sz w:val="20"/>
          <w:szCs w:val="20"/>
          <w:lang w:val="es-ES"/>
        </w:rPr>
      </w:pPr>
    </w:p>
    <w:p w14:paraId="0E95F124" w14:textId="0A8B1767" w:rsidR="00DB4F5D" w:rsidRPr="00EB0065" w:rsidRDefault="00DB4F5D" w:rsidP="00DB4F5D">
      <w:pPr>
        <w:pStyle w:val="Normal0"/>
        <w:numPr>
          <w:ilvl w:val="0"/>
          <w:numId w:val="131"/>
        </w:numPr>
        <w:rPr>
          <w:b/>
          <w:sz w:val="20"/>
          <w:szCs w:val="20"/>
          <w:lang w:val="es-ES"/>
        </w:rPr>
      </w:pPr>
      <w:r w:rsidRPr="00EB0065">
        <w:rPr>
          <w:b/>
          <w:sz w:val="20"/>
          <w:szCs w:val="20"/>
          <w:lang w:val="es-ES"/>
        </w:rPr>
        <w:t>Ensilaje:</w:t>
      </w:r>
    </w:p>
    <w:p w14:paraId="2950A27C" w14:textId="77777777" w:rsidR="00DB4F5D" w:rsidRPr="00EB0065" w:rsidRDefault="00DB4F5D" w:rsidP="00DB4F5D">
      <w:pPr>
        <w:pStyle w:val="Normal0"/>
        <w:ind w:left="720"/>
        <w:rPr>
          <w:bCs/>
          <w:sz w:val="20"/>
          <w:szCs w:val="20"/>
          <w:lang w:val="es-ES"/>
        </w:rPr>
      </w:pPr>
    </w:p>
    <w:p w14:paraId="57904FF4" w14:textId="15762F90" w:rsidR="00DB4F5D" w:rsidRPr="00EB0065" w:rsidRDefault="00DB4F5D" w:rsidP="00EB0065">
      <w:pPr>
        <w:pStyle w:val="Normal0"/>
        <w:rPr>
          <w:bCs/>
          <w:sz w:val="20"/>
          <w:szCs w:val="20"/>
          <w:lang w:val="es-ES"/>
        </w:rPr>
      </w:pPr>
      <w:r w:rsidRPr="00EB0065">
        <w:rPr>
          <w:bCs/>
          <w:sz w:val="20"/>
          <w:szCs w:val="20"/>
          <w:lang w:val="es-ES"/>
        </w:rPr>
        <w:t>Este proceso consiste en conservar por medio de fermentación anaeróbica forrajes verdes, esta técnica conserva el valor nutritivo y la palatabilidad para el animal. Los pastos más apropiados para ensilar son los que tienen buena relación hoja – tallo, es decir, especies que desarrollan buen follaje. Las plantas que suelen utilizarse para ensilar son el sorgo, el maíz y residuos de cosecha.</w:t>
      </w:r>
    </w:p>
    <w:p w14:paraId="60757B0A" w14:textId="77777777" w:rsidR="00DB4F5D" w:rsidRPr="00EB0065" w:rsidRDefault="00DB4F5D" w:rsidP="00DB4F5D">
      <w:pPr>
        <w:pStyle w:val="Normal0"/>
        <w:ind w:left="720"/>
        <w:rPr>
          <w:bCs/>
          <w:sz w:val="20"/>
          <w:szCs w:val="20"/>
          <w:lang w:val="es-ES"/>
        </w:rPr>
      </w:pPr>
    </w:p>
    <w:p w14:paraId="51D66ABE" w14:textId="77777777" w:rsidR="00DB4F5D" w:rsidRPr="00EB0065" w:rsidRDefault="00DB4F5D" w:rsidP="00DB4F5D">
      <w:pPr>
        <w:pStyle w:val="Normal0"/>
        <w:ind w:left="720"/>
        <w:rPr>
          <w:bCs/>
          <w:sz w:val="20"/>
          <w:szCs w:val="20"/>
          <w:lang w:val="es-ES"/>
        </w:rPr>
      </w:pPr>
      <w:commentRangeStart w:id="11"/>
    </w:p>
    <w:p w14:paraId="43A3DF78" w14:textId="77777777" w:rsidR="00DB4F5D" w:rsidRPr="00EB0065" w:rsidRDefault="00DB4F5D" w:rsidP="00DB4F5D">
      <w:pPr>
        <w:pStyle w:val="Normal0"/>
        <w:ind w:left="720"/>
        <w:rPr>
          <w:bCs/>
          <w:sz w:val="20"/>
          <w:szCs w:val="20"/>
          <w:lang w:val="es-ES"/>
        </w:rPr>
      </w:pPr>
      <w:r w:rsidRPr="00EB0065">
        <w:rPr>
          <w:bCs/>
          <w:sz w:val="20"/>
          <w:szCs w:val="20"/>
          <w:lang w:val="es-ES"/>
        </w:rPr>
        <w:t>Un buen ensilaje depende de la interacción de tres factores:</w:t>
      </w:r>
    </w:p>
    <w:p w14:paraId="00C0CD33" w14:textId="77777777" w:rsidR="00DB4F5D" w:rsidRPr="00EB0065" w:rsidRDefault="00DB4F5D" w:rsidP="00DB4F5D">
      <w:pPr>
        <w:pStyle w:val="Normal0"/>
        <w:ind w:left="720"/>
        <w:rPr>
          <w:bCs/>
          <w:sz w:val="20"/>
          <w:szCs w:val="20"/>
          <w:lang w:val="es-ES"/>
        </w:rPr>
      </w:pPr>
    </w:p>
    <w:p w14:paraId="53D540D1" w14:textId="77777777" w:rsidR="00EB0065" w:rsidRDefault="00DB4F5D" w:rsidP="00EB0065">
      <w:pPr>
        <w:pStyle w:val="Normal0"/>
        <w:numPr>
          <w:ilvl w:val="0"/>
          <w:numId w:val="145"/>
        </w:numPr>
        <w:rPr>
          <w:bCs/>
          <w:sz w:val="20"/>
          <w:szCs w:val="20"/>
          <w:lang w:val="es-ES"/>
        </w:rPr>
      </w:pPr>
      <w:r w:rsidRPr="00EB0065">
        <w:rPr>
          <w:bCs/>
          <w:sz w:val="20"/>
          <w:szCs w:val="20"/>
          <w:lang w:val="es-ES"/>
        </w:rPr>
        <w:t>Composición química de planta a ensilar.</w:t>
      </w:r>
    </w:p>
    <w:p w14:paraId="20A4D65B" w14:textId="77777777" w:rsidR="00EB0065" w:rsidRDefault="00DB4F5D" w:rsidP="00EB0065">
      <w:pPr>
        <w:pStyle w:val="Normal0"/>
        <w:numPr>
          <w:ilvl w:val="0"/>
          <w:numId w:val="145"/>
        </w:numPr>
        <w:rPr>
          <w:bCs/>
          <w:sz w:val="20"/>
          <w:szCs w:val="20"/>
          <w:lang w:val="es-ES"/>
        </w:rPr>
      </w:pPr>
      <w:r w:rsidRPr="00EB0065">
        <w:rPr>
          <w:bCs/>
          <w:sz w:val="20"/>
          <w:szCs w:val="20"/>
          <w:lang w:val="es-ES"/>
        </w:rPr>
        <w:t>Las bacterias que se desarrollan en el material vegetal.</w:t>
      </w:r>
    </w:p>
    <w:p w14:paraId="412B5A9C" w14:textId="4A61AFDF" w:rsidR="00DB4F5D" w:rsidRPr="00EB0065" w:rsidRDefault="00DB4F5D" w:rsidP="00EB0065">
      <w:pPr>
        <w:pStyle w:val="Normal0"/>
        <w:numPr>
          <w:ilvl w:val="0"/>
          <w:numId w:val="145"/>
        </w:numPr>
        <w:rPr>
          <w:bCs/>
          <w:sz w:val="20"/>
          <w:szCs w:val="20"/>
          <w:lang w:val="es-ES"/>
        </w:rPr>
      </w:pPr>
      <w:r w:rsidRPr="00EB0065">
        <w:rPr>
          <w:bCs/>
          <w:sz w:val="20"/>
          <w:szCs w:val="20"/>
          <w:lang w:val="es-ES"/>
        </w:rPr>
        <w:t>Cantidad de aire presente dentro de la masa en el silo.</w:t>
      </w:r>
      <w:commentRangeEnd w:id="11"/>
      <w:r w:rsidRPr="00EB0065">
        <w:rPr>
          <w:rStyle w:val="Refdecomentario"/>
          <w:sz w:val="20"/>
          <w:szCs w:val="20"/>
        </w:rPr>
        <w:commentReference w:id="11"/>
      </w:r>
    </w:p>
    <w:p w14:paraId="79700723" w14:textId="77777777" w:rsidR="00DB4F5D" w:rsidRPr="00EB0065" w:rsidRDefault="00DB4F5D" w:rsidP="00DB4F5D">
      <w:pPr>
        <w:pStyle w:val="Normal0"/>
        <w:ind w:left="720"/>
        <w:rPr>
          <w:bCs/>
          <w:sz w:val="20"/>
          <w:szCs w:val="20"/>
          <w:lang w:val="es-ES"/>
        </w:rPr>
      </w:pPr>
    </w:p>
    <w:p w14:paraId="12DC45C4" w14:textId="77777777" w:rsidR="00F523F3" w:rsidRPr="00EB0065" w:rsidRDefault="00F523F3" w:rsidP="00DB4F5D">
      <w:pPr>
        <w:pStyle w:val="Normal0"/>
        <w:ind w:left="720"/>
        <w:rPr>
          <w:bCs/>
          <w:sz w:val="20"/>
          <w:szCs w:val="20"/>
          <w:lang w:val="es-ES"/>
        </w:rPr>
      </w:pPr>
    </w:p>
    <w:p w14:paraId="53F5EC8F" w14:textId="77777777" w:rsidR="00F523F3" w:rsidRPr="00EB0065" w:rsidRDefault="00F523F3" w:rsidP="00DB4F5D">
      <w:pPr>
        <w:pStyle w:val="Normal0"/>
        <w:ind w:left="720"/>
        <w:rPr>
          <w:bCs/>
          <w:sz w:val="20"/>
          <w:szCs w:val="20"/>
          <w:lang w:val="es-ES"/>
        </w:rPr>
      </w:pPr>
    </w:p>
    <w:p w14:paraId="39041B63" w14:textId="5FC4E16A" w:rsidR="00DB4F5D" w:rsidRPr="00EB0065" w:rsidRDefault="00DB4F5D" w:rsidP="00DB4F5D">
      <w:pPr>
        <w:pStyle w:val="Normal0"/>
        <w:numPr>
          <w:ilvl w:val="0"/>
          <w:numId w:val="134"/>
        </w:numPr>
        <w:rPr>
          <w:b/>
          <w:sz w:val="20"/>
          <w:szCs w:val="20"/>
          <w:lang w:val="es-ES"/>
        </w:rPr>
      </w:pPr>
      <w:r w:rsidRPr="00EB0065">
        <w:rPr>
          <w:b/>
          <w:sz w:val="20"/>
          <w:szCs w:val="20"/>
          <w:lang w:val="es-ES"/>
        </w:rPr>
        <w:t>Principios de conservación del ensilaje:</w:t>
      </w:r>
    </w:p>
    <w:p w14:paraId="6D9B66D3" w14:textId="77777777" w:rsidR="00DB4F5D" w:rsidRPr="00EB0065" w:rsidRDefault="00DB4F5D" w:rsidP="00DB4F5D">
      <w:pPr>
        <w:pStyle w:val="Normal0"/>
        <w:ind w:left="720"/>
        <w:rPr>
          <w:bCs/>
          <w:sz w:val="20"/>
          <w:szCs w:val="20"/>
          <w:lang w:val="es-ES"/>
        </w:rPr>
      </w:pPr>
    </w:p>
    <w:p w14:paraId="7DC49FE3" w14:textId="77777777" w:rsidR="00DB4F5D" w:rsidRPr="00EB0065" w:rsidRDefault="00DB4F5D" w:rsidP="00EB0065">
      <w:pPr>
        <w:pStyle w:val="Normal0"/>
        <w:rPr>
          <w:bCs/>
          <w:sz w:val="20"/>
          <w:szCs w:val="20"/>
          <w:lang w:val="es-ES"/>
        </w:rPr>
      </w:pPr>
      <w:r w:rsidRPr="00EB0065">
        <w:rPr>
          <w:bCs/>
          <w:sz w:val="20"/>
          <w:szCs w:val="20"/>
          <w:lang w:val="es-ES"/>
        </w:rPr>
        <w:t>Cuando se diseña un silo, el objetivo más importante es reducir en lo posible los factores que pueden causar daño al material a ensilar como microorganismos patógenos presentes en el ambiente. Para realizar un ensilaje de buena calidad se debe mantener una temperatura adecuada de 30ºC, buena ventilación y disponer de buen alimento para que las bacterias benéficas crezcan.</w:t>
      </w:r>
    </w:p>
    <w:p w14:paraId="7B36D5C0" w14:textId="77777777" w:rsidR="00DB4F5D" w:rsidRPr="00EB0065" w:rsidRDefault="00DB4F5D" w:rsidP="00EB0065">
      <w:pPr>
        <w:pStyle w:val="Normal0"/>
        <w:ind w:left="720"/>
        <w:rPr>
          <w:bCs/>
          <w:sz w:val="20"/>
          <w:szCs w:val="20"/>
          <w:lang w:val="es-ES"/>
        </w:rPr>
      </w:pPr>
    </w:p>
    <w:p w14:paraId="01B3248F" w14:textId="77777777" w:rsidR="00DB4F5D" w:rsidRPr="00EB0065" w:rsidRDefault="00DB4F5D" w:rsidP="00EB0065">
      <w:pPr>
        <w:pStyle w:val="Normal0"/>
        <w:rPr>
          <w:bCs/>
          <w:sz w:val="20"/>
          <w:szCs w:val="20"/>
          <w:lang w:val="es-ES"/>
        </w:rPr>
      </w:pPr>
      <w:r w:rsidRPr="00EB0065">
        <w:rPr>
          <w:bCs/>
          <w:sz w:val="20"/>
          <w:szCs w:val="20"/>
          <w:lang w:val="es-ES"/>
        </w:rPr>
        <w:t>Mediante la generación de estas bacterias se forman sustratos de pH entre 4,2 - 3,8, lo que hace que mueran las bacterias peligrosas. En el ensilado se da un proceso llamado fermentación en el cual se generan células vegetales que mueren difundiendo los carbohidratos, grasas y proteínas en la masa a ensilar.</w:t>
      </w:r>
    </w:p>
    <w:p w14:paraId="508E3486" w14:textId="77777777" w:rsidR="00DB4F5D" w:rsidRPr="00EB0065" w:rsidRDefault="00DB4F5D" w:rsidP="00EB0065">
      <w:pPr>
        <w:pStyle w:val="Normal0"/>
        <w:ind w:left="720"/>
        <w:rPr>
          <w:bCs/>
          <w:sz w:val="20"/>
          <w:szCs w:val="20"/>
          <w:lang w:val="es-ES"/>
        </w:rPr>
      </w:pPr>
    </w:p>
    <w:p w14:paraId="7A81E9D2" w14:textId="7F022720" w:rsidR="00DB4F5D" w:rsidRPr="00EB0065" w:rsidRDefault="00DB4F5D" w:rsidP="00EB0065">
      <w:pPr>
        <w:pStyle w:val="Normal0"/>
        <w:rPr>
          <w:bCs/>
          <w:sz w:val="20"/>
          <w:szCs w:val="20"/>
          <w:lang w:val="es-ES"/>
        </w:rPr>
      </w:pPr>
      <w:r w:rsidRPr="00EB0065">
        <w:rPr>
          <w:bCs/>
          <w:sz w:val="20"/>
          <w:szCs w:val="20"/>
          <w:lang w:val="es-ES"/>
        </w:rPr>
        <w:t xml:space="preserve">Las bacterias que se generan mediante este proceso secretan enzimas  que hacen que los carbohidratos se transformen en sustancias más simples. Dentro de los microorganismos que generan están las bacterias </w:t>
      </w:r>
      <w:r w:rsidR="00BC1E02" w:rsidRPr="00EB0065">
        <w:rPr>
          <w:bCs/>
          <w:sz w:val="20"/>
          <w:szCs w:val="20"/>
          <w:lang w:val="es-ES"/>
        </w:rPr>
        <w:t>ácido-lácticas</w:t>
      </w:r>
      <w:r w:rsidRPr="00EB0065">
        <w:rPr>
          <w:bCs/>
          <w:sz w:val="20"/>
          <w:szCs w:val="20"/>
          <w:lang w:val="es-ES"/>
        </w:rPr>
        <w:t>, bacterias butíricas, levaduras, hongos y gérmenes de la putrefacción.</w:t>
      </w:r>
    </w:p>
    <w:p w14:paraId="64F418C5" w14:textId="77777777" w:rsidR="00DB4F5D" w:rsidRPr="00EB0065" w:rsidRDefault="00DB4F5D" w:rsidP="00EB0065">
      <w:pPr>
        <w:pStyle w:val="Normal0"/>
        <w:ind w:left="720"/>
        <w:rPr>
          <w:bCs/>
          <w:sz w:val="20"/>
          <w:szCs w:val="20"/>
          <w:lang w:val="es-ES"/>
        </w:rPr>
      </w:pPr>
    </w:p>
    <w:p w14:paraId="394F8EC7" w14:textId="7ABD11BA" w:rsidR="00DB4F5D" w:rsidRPr="00EB0065" w:rsidRDefault="00DB4F5D" w:rsidP="00EB0065">
      <w:pPr>
        <w:pStyle w:val="Normal0"/>
        <w:rPr>
          <w:bCs/>
          <w:sz w:val="20"/>
          <w:szCs w:val="20"/>
          <w:lang w:val="es-ES"/>
        </w:rPr>
      </w:pPr>
      <w:r w:rsidRPr="00EB0065">
        <w:rPr>
          <w:bCs/>
          <w:sz w:val="20"/>
          <w:szCs w:val="20"/>
          <w:lang w:val="es-ES"/>
        </w:rPr>
        <w:t xml:space="preserve">De todos estos microorganismos, las bacterias </w:t>
      </w:r>
      <w:r w:rsidR="00BC1E02" w:rsidRPr="00EB0065">
        <w:rPr>
          <w:bCs/>
          <w:sz w:val="20"/>
          <w:szCs w:val="20"/>
          <w:lang w:val="es-ES"/>
        </w:rPr>
        <w:t>ácido-lácticas</w:t>
      </w:r>
      <w:r w:rsidRPr="00EB0065">
        <w:rPr>
          <w:bCs/>
          <w:sz w:val="20"/>
          <w:szCs w:val="20"/>
          <w:lang w:val="es-ES"/>
        </w:rPr>
        <w:t xml:space="preserve"> son las que se deben generar en el ensilaje, pues son las que hacen que se prolongue la vida útil del forraje, por tal razón es importante realizar el proceso de ensilado y generar las condiciones óptimas para que se produzcan dichas bacterias.</w:t>
      </w:r>
    </w:p>
    <w:p w14:paraId="1C0C5292" w14:textId="77777777" w:rsidR="00F523F3" w:rsidRPr="00EB0065" w:rsidRDefault="00F523F3" w:rsidP="00F523F3">
      <w:pPr>
        <w:pStyle w:val="Normal0"/>
        <w:rPr>
          <w:bCs/>
          <w:sz w:val="20"/>
          <w:szCs w:val="20"/>
          <w:lang w:val="es-ES"/>
        </w:rPr>
      </w:pPr>
    </w:p>
    <w:p w14:paraId="4FD9807F" w14:textId="77777777" w:rsidR="00DB4F5D" w:rsidRPr="00EB0065" w:rsidRDefault="00DB4F5D" w:rsidP="00DB4F5D">
      <w:pPr>
        <w:pStyle w:val="Normal0"/>
        <w:ind w:left="720"/>
        <w:rPr>
          <w:bCs/>
          <w:sz w:val="20"/>
          <w:szCs w:val="20"/>
          <w:lang w:val="es-ES"/>
        </w:rPr>
      </w:pPr>
    </w:p>
    <w:p w14:paraId="14B80396" w14:textId="21372609" w:rsidR="00DB4F5D" w:rsidRPr="00EB0065" w:rsidRDefault="00DB4F5D" w:rsidP="00DB4F5D">
      <w:pPr>
        <w:pStyle w:val="Normal0"/>
        <w:numPr>
          <w:ilvl w:val="0"/>
          <w:numId w:val="135"/>
        </w:numPr>
        <w:rPr>
          <w:b/>
          <w:sz w:val="20"/>
          <w:szCs w:val="20"/>
          <w:lang w:val="es-ES"/>
        </w:rPr>
      </w:pPr>
      <w:r w:rsidRPr="00EB0065">
        <w:rPr>
          <w:b/>
          <w:sz w:val="20"/>
          <w:szCs w:val="20"/>
          <w:lang w:val="es-ES"/>
        </w:rPr>
        <w:lastRenderedPageBreak/>
        <w:t>Tipos de silos:</w:t>
      </w:r>
    </w:p>
    <w:p w14:paraId="726E4F75" w14:textId="77777777" w:rsidR="00DB4F5D" w:rsidRPr="00EB0065" w:rsidRDefault="00DB4F5D" w:rsidP="00DB4F5D">
      <w:pPr>
        <w:pStyle w:val="Normal0"/>
        <w:ind w:left="720"/>
        <w:rPr>
          <w:bCs/>
          <w:sz w:val="20"/>
          <w:szCs w:val="20"/>
          <w:lang w:val="es-ES"/>
        </w:rPr>
      </w:pPr>
    </w:p>
    <w:p w14:paraId="04357651" w14:textId="58CB594A" w:rsidR="00DB4F5D" w:rsidRPr="00EB0065" w:rsidRDefault="00DB4F5D" w:rsidP="009B281F">
      <w:pPr>
        <w:pStyle w:val="Normal0"/>
        <w:rPr>
          <w:bCs/>
          <w:sz w:val="20"/>
          <w:szCs w:val="20"/>
          <w:lang w:val="es-ES"/>
        </w:rPr>
      </w:pPr>
      <w:r w:rsidRPr="00EB0065">
        <w:rPr>
          <w:bCs/>
          <w:sz w:val="20"/>
          <w:szCs w:val="20"/>
          <w:lang w:val="es-ES"/>
        </w:rPr>
        <w:t>Existen diferentes tipos de silos, entre los más conocidos se encuentran:</w:t>
      </w:r>
    </w:p>
    <w:p w14:paraId="3519018A" w14:textId="77777777" w:rsidR="007137B3" w:rsidRPr="00EB0065" w:rsidRDefault="007137B3" w:rsidP="00E407F0">
      <w:pPr>
        <w:pStyle w:val="Normal0"/>
        <w:rPr>
          <w:b/>
          <w:sz w:val="20"/>
          <w:szCs w:val="20"/>
          <w:lang w:val="es-ES"/>
        </w:rPr>
      </w:pPr>
    </w:p>
    <w:p w14:paraId="7B56B155" w14:textId="77777777" w:rsidR="008F2D84" w:rsidRPr="00EB0065" w:rsidRDefault="007137B3" w:rsidP="00DB4F5D">
      <w:pPr>
        <w:pStyle w:val="Normal0"/>
        <w:rPr>
          <w:b/>
          <w:sz w:val="20"/>
          <w:szCs w:val="20"/>
          <w:lang w:val="es-ES"/>
        </w:rPr>
      </w:pPr>
      <w:r w:rsidRPr="00EB0065">
        <w:rPr>
          <w:noProof/>
          <w:sz w:val="20"/>
          <w:szCs w:val="20"/>
          <w:lang w:val="en-US" w:eastAsia="en-US"/>
        </w:rPr>
        <mc:AlternateContent>
          <mc:Choice Requires="wps">
            <w:drawing>
              <wp:inline distT="0" distB="0" distL="0" distR="0" wp14:anchorId="65B297A0" wp14:editId="0A9ED024">
                <wp:extent cx="5402580" cy="730250"/>
                <wp:effectExtent l="0" t="0" r="26670" b="12700"/>
                <wp:docPr id="1486029018" name="Rectángulo 1486029018"/>
                <wp:cNvGraphicFramePr/>
                <a:graphic xmlns:a="http://schemas.openxmlformats.org/drawingml/2006/main">
                  <a:graphicData uri="http://schemas.microsoft.com/office/word/2010/wordprocessingShape">
                    <wps:wsp>
                      <wps:cNvSpPr/>
                      <wps:spPr>
                        <a:xfrm>
                          <a:off x="0" y="0"/>
                          <a:ext cx="5402580" cy="730250"/>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6DA52AC2" w14:textId="40DFC1D8" w:rsidR="007137B3" w:rsidRPr="00B72025" w:rsidRDefault="007137B3" w:rsidP="007137B3">
                            <w:pPr>
                              <w:spacing w:line="275" w:lineRule="auto"/>
                              <w:jc w:val="center"/>
                              <w:textDirection w:val="btLr"/>
                              <w:rPr>
                                <w:b/>
                              </w:rPr>
                            </w:pPr>
                            <w:r w:rsidRPr="00B72025">
                              <w:rPr>
                                <w:b/>
                                <w:color w:val="FFFFFF"/>
                              </w:rPr>
                              <w:t>DI</w:t>
                            </w:r>
                            <w:r>
                              <w:rPr>
                                <w:b/>
                                <w:color w:val="FFFFFF"/>
                              </w:rPr>
                              <w:t xml:space="preserve"> _</w:t>
                            </w:r>
                            <w:r w:rsidRPr="00E06B06">
                              <w:t xml:space="preserve"> </w:t>
                            </w:r>
                            <w:r w:rsidR="000D19EA">
                              <w:rPr>
                                <w:b/>
                                <w:color w:val="FFFFFF"/>
                              </w:rPr>
                              <w:t>Carrusel</w:t>
                            </w:r>
                            <w:r>
                              <w:rPr>
                                <w:b/>
                                <w:color w:val="FFFFFF"/>
                              </w:rPr>
                              <w:t xml:space="preserve"> _</w:t>
                            </w:r>
                            <w:r w:rsidRPr="00D8013B">
                              <w:rPr>
                                <w:b/>
                                <w:color w:val="FFFFFF"/>
                              </w:rPr>
                              <w:t xml:space="preserve"> </w:t>
                            </w:r>
                            <w:r w:rsidR="00DB4F5D">
                              <w:rPr>
                                <w:b/>
                                <w:color w:val="FFFFFF"/>
                              </w:rPr>
                              <w:t>tipos de silos</w:t>
                            </w:r>
                            <w:r w:rsidRPr="00524EC6">
                              <w:rPr>
                                <w:b/>
                                <w:color w:val="FFFFFF"/>
                              </w:rPr>
                              <w:t>_CF01</w:t>
                            </w:r>
                            <w:r>
                              <w:rPr>
                                <w:b/>
                                <w:color w:val="FFFFFF"/>
                              </w:rPr>
                              <w:t>_</w:t>
                            </w:r>
                            <w:r w:rsidR="00DB4F5D">
                              <w:rPr>
                                <w:b/>
                                <w:color w:val="FFFFFF" w:themeColor="background1"/>
                              </w:rPr>
                              <w:t>72312126</w:t>
                            </w:r>
                          </w:p>
                          <w:p w14:paraId="74664936" w14:textId="77777777" w:rsidR="007137B3" w:rsidRPr="00B72025" w:rsidRDefault="007137B3" w:rsidP="007137B3">
                            <w:pPr>
                              <w:spacing w:line="275" w:lineRule="auto"/>
                              <w:jc w:val="center"/>
                              <w:textDirection w:val="btLr"/>
                              <w:rPr>
                                <w:b/>
                              </w:rPr>
                            </w:pPr>
                          </w:p>
                        </w:txbxContent>
                      </wps:txbx>
                      <wps:bodyPr spcFirstLastPara="1" wrap="square" lIns="91425" tIns="45700" rIns="91425" bIns="45700" anchor="ctr" anchorCtr="0">
                        <a:noAutofit/>
                      </wps:bodyPr>
                    </wps:wsp>
                  </a:graphicData>
                </a:graphic>
              </wp:inline>
            </w:drawing>
          </mc:Choice>
          <mc:Fallback>
            <w:pict>
              <v:rect w14:anchorId="65B297A0" id="Rectángulo 1486029018" o:spid="_x0000_s1034" style="width:425.4pt;height: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" fillcolor="#39a900" strokecolor="#42719b" strokeweight="1pt">
                <v:stroke startarrowwidth="narrow" startarrowlength="short" endarrowwidth="narrow" endarrowlength="short" miterlimit="5243f"/>
                <v:textbox inset="2.53958mm,1.2694mm,2.53958mm,1.2694mm">
                  <w:txbxContent>
                    <w:p w14:paraId="6DA52AC2" w14:textId="40DFC1D8" w:rsidR="007137B3" w:rsidRPr="00B72025" w:rsidRDefault="007137B3" w:rsidP="007137B3">
                      <w:pPr>
                        <w:spacing w:line="275" w:lineRule="auto"/>
                        <w:jc w:val="center"/>
                        <w:textDirection w:val="btLr"/>
                        <w:rPr>
                          <w:b/>
                        </w:rPr>
                      </w:pPr>
                      <w:r w:rsidRPr="00B72025">
                        <w:rPr>
                          <w:b/>
                          <w:color w:val="FFFFFF"/>
                        </w:rPr>
                        <w:t>DI</w:t>
                      </w:r>
                      <w:r>
                        <w:rPr>
                          <w:b/>
                          <w:color w:val="FFFFFF"/>
                        </w:rPr>
                        <w:t xml:space="preserve"> _</w:t>
                      </w:r>
                      <w:r w:rsidRPr="00E06B06">
                        <w:t xml:space="preserve"> </w:t>
                      </w:r>
                      <w:r w:rsidR="000D19EA">
                        <w:rPr>
                          <w:b/>
                          <w:color w:val="FFFFFF"/>
                        </w:rPr>
                        <w:t>Carrusel</w:t>
                      </w:r>
                      <w:r>
                        <w:rPr>
                          <w:b/>
                          <w:color w:val="FFFFFF"/>
                        </w:rPr>
                        <w:t xml:space="preserve"> _</w:t>
                      </w:r>
                      <w:r w:rsidRPr="00D8013B">
                        <w:rPr>
                          <w:b/>
                          <w:color w:val="FFFFFF"/>
                        </w:rPr>
                        <w:t xml:space="preserve"> </w:t>
                      </w:r>
                      <w:r w:rsidR="00DB4F5D">
                        <w:rPr>
                          <w:b/>
                          <w:color w:val="FFFFFF"/>
                        </w:rPr>
                        <w:t>tipos de silos</w:t>
                      </w:r>
                      <w:r w:rsidRPr="00524EC6">
                        <w:rPr>
                          <w:b/>
                          <w:color w:val="FFFFFF"/>
                        </w:rPr>
                        <w:t>_CF01</w:t>
                      </w:r>
                      <w:r>
                        <w:rPr>
                          <w:b/>
                          <w:color w:val="FFFFFF"/>
                        </w:rPr>
                        <w:t>_</w:t>
                      </w:r>
                      <w:r w:rsidR="00DB4F5D">
                        <w:rPr>
                          <w:b/>
                          <w:color w:val="FFFFFF" w:themeColor="background1"/>
                        </w:rPr>
                        <w:t>72312126</w:t>
                      </w:r>
                    </w:p>
                    <w:p w14:paraId="74664936" w14:textId="77777777" w:rsidR="007137B3" w:rsidRPr="00B72025" w:rsidRDefault="007137B3" w:rsidP="007137B3">
                      <w:pPr>
                        <w:spacing w:line="275" w:lineRule="auto"/>
                        <w:jc w:val="center"/>
                        <w:textDirection w:val="btLr"/>
                        <w:rPr>
                          <w:b/>
                        </w:rPr>
                      </w:pPr>
                    </w:p>
                  </w:txbxContent>
                </v:textbox>
                <w10:anchorlock/>
              </v:rect>
            </w:pict>
          </mc:Fallback>
        </mc:AlternateContent>
      </w:r>
    </w:p>
    <w:p w14:paraId="3829B02F" w14:textId="77777777" w:rsidR="00037527" w:rsidRPr="00EB0065" w:rsidRDefault="00037527" w:rsidP="00DB4F5D">
      <w:pPr>
        <w:pStyle w:val="Normal0"/>
        <w:rPr>
          <w:b/>
          <w:sz w:val="20"/>
          <w:szCs w:val="20"/>
          <w:lang w:val="es-ES"/>
        </w:rPr>
      </w:pPr>
    </w:p>
    <w:p w14:paraId="2BF37C47" w14:textId="77777777" w:rsidR="00037527" w:rsidRPr="00EB0065" w:rsidRDefault="00037527" w:rsidP="00DB4F5D">
      <w:pPr>
        <w:pStyle w:val="Normal0"/>
        <w:rPr>
          <w:b/>
          <w:sz w:val="20"/>
          <w:szCs w:val="20"/>
          <w:lang w:val="es-ES"/>
        </w:rPr>
      </w:pPr>
    </w:p>
    <w:p w14:paraId="36F374E1" w14:textId="77777777" w:rsidR="00037527" w:rsidRPr="00EB0065" w:rsidRDefault="00037527" w:rsidP="00037527">
      <w:pPr>
        <w:pStyle w:val="Prrafodelista"/>
        <w:numPr>
          <w:ilvl w:val="0"/>
          <w:numId w:val="135"/>
        </w:numPr>
        <w:rPr>
          <w:b/>
          <w:bCs/>
          <w:sz w:val="20"/>
          <w:szCs w:val="20"/>
          <w:lang w:val="es-ES"/>
        </w:rPr>
      </w:pPr>
      <w:r w:rsidRPr="00EB0065">
        <w:rPr>
          <w:b/>
          <w:bCs/>
          <w:sz w:val="20"/>
          <w:szCs w:val="20"/>
          <w:lang w:val="es-ES"/>
        </w:rPr>
        <w:t>Heno:</w:t>
      </w:r>
    </w:p>
    <w:p w14:paraId="34D7A159" w14:textId="77777777" w:rsidR="00037527" w:rsidRPr="00EB0065" w:rsidRDefault="00037527" w:rsidP="00037527">
      <w:pPr>
        <w:ind w:left="720"/>
        <w:rPr>
          <w:sz w:val="20"/>
          <w:szCs w:val="20"/>
          <w:lang w:val="es-ES"/>
        </w:rPr>
      </w:pPr>
    </w:p>
    <w:p w14:paraId="4F55A35B" w14:textId="77777777" w:rsidR="00037527" w:rsidRPr="00EB0065" w:rsidRDefault="00037527" w:rsidP="009B281F">
      <w:pPr>
        <w:rPr>
          <w:sz w:val="20"/>
          <w:szCs w:val="20"/>
          <w:lang w:val="es-ES"/>
        </w:rPr>
      </w:pPr>
      <w:r w:rsidRPr="00EB0065">
        <w:rPr>
          <w:sz w:val="20"/>
          <w:szCs w:val="20"/>
          <w:lang w:val="es-ES"/>
        </w:rPr>
        <w:t xml:space="preserve">El heno es un producto que resulta de reducir la cantidad de agua de 15 a 25% en el forraje. Cuando el heno se ha secado bien puede ser almacenado, siendo este producto la fuente más económica de nutrientes para los animales, con excepción del pastoreo directo. </w:t>
      </w:r>
    </w:p>
    <w:p w14:paraId="2368B39A" w14:textId="77777777" w:rsidR="00037527" w:rsidRPr="00EB0065" w:rsidRDefault="00037527" w:rsidP="00037527">
      <w:pPr>
        <w:ind w:left="720"/>
        <w:rPr>
          <w:sz w:val="20"/>
          <w:szCs w:val="20"/>
          <w:lang w:val="es-ES"/>
        </w:rPr>
      </w:pPr>
    </w:p>
    <w:p w14:paraId="02BED0BF" w14:textId="77777777" w:rsidR="00037527" w:rsidRPr="00EB0065" w:rsidRDefault="00037527" w:rsidP="009B281F">
      <w:pPr>
        <w:rPr>
          <w:sz w:val="20"/>
          <w:szCs w:val="20"/>
          <w:lang w:val="es-ES"/>
        </w:rPr>
      </w:pPr>
      <w:r w:rsidRPr="00EB0065">
        <w:rPr>
          <w:sz w:val="20"/>
          <w:szCs w:val="20"/>
          <w:lang w:val="es-ES"/>
        </w:rPr>
        <w:t>El objetivo principal de hacer heno es aprovechar el pasto que se produce en época de lluvias, para luego suministrarlo al ganado en épocas duras como sequías o lluvias intensas. Con la implementación de esta técnica se puede mantener un alto nivel por año en la ganadería.</w:t>
      </w:r>
    </w:p>
    <w:p w14:paraId="6D5AF2E5" w14:textId="77777777" w:rsidR="00037527" w:rsidRPr="00EB0065" w:rsidRDefault="00037527" w:rsidP="00037527">
      <w:pPr>
        <w:ind w:left="720"/>
        <w:rPr>
          <w:sz w:val="20"/>
          <w:szCs w:val="20"/>
          <w:lang w:val="es-ES"/>
        </w:rPr>
      </w:pPr>
    </w:p>
    <w:p w14:paraId="55252E48" w14:textId="691D1FC4" w:rsidR="00037527" w:rsidRPr="00EB0065" w:rsidRDefault="00037527" w:rsidP="009B281F">
      <w:pPr>
        <w:pStyle w:val="Prrafodelista"/>
        <w:numPr>
          <w:ilvl w:val="0"/>
          <w:numId w:val="139"/>
        </w:numPr>
        <w:rPr>
          <w:b/>
          <w:bCs/>
          <w:sz w:val="20"/>
          <w:szCs w:val="20"/>
          <w:lang w:val="es-ES"/>
        </w:rPr>
      </w:pPr>
      <w:r w:rsidRPr="00EB0065">
        <w:rPr>
          <w:b/>
          <w:bCs/>
          <w:sz w:val="20"/>
          <w:szCs w:val="20"/>
          <w:lang w:val="es-ES"/>
        </w:rPr>
        <w:t>Especies utilizadas para henificar</w:t>
      </w:r>
      <w:r w:rsidR="009B281F" w:rsidRPr="00EB0065">
        <w:rPr>
          <w:b/>
          <w:bCs/>
          <w:sz w:val="20"/>
          <w:szCs w:val="20"/>
          <w:lang w:val="es-ES"/>
        </w:rPr>
        <w:t>:</w:t>
      </w:r>
    </w:p>
    <w:p w14:paraId="0E6D7114" w14:textId="77777777" w:rsidR="00037527" w:rsidRPr="00EB0065" w:rsidRDefault="00037527" w:rsidP="00037527">
      <w:pPr>
        <w:ind w:left="720"/>
        <w:rPr>
          <w:sz w:val="20"/>
          <w:szCs w:val="20"/>
          <w:lang w:val="es-ES"/>
        </w:rPr>
      </w:pPr>
    </w:p>
    <w:p w14:paraId="1797B57B" w14:textId="77777777" w:rsidR="00037527" w:rsidRPr="00EB0065" w:rsidRDefault="00037527" w:rsidP="009B281F">
      <w:pPr>
        <w:rPr>
          <w:sz w:val="20"/>
          <w:szCs w:val="20"/>
          <w:lang w:val="es-ES"/>
        </w:rPr>
      </w:pPr>
      <w:r w:rsidRPr="00EB0065">
        <w:rPr>
          <w:sz w:val="20"/>
          <w:szCs w:val="20"/>
          <w:lang w:val="es-ES"/>
        </w:rPr>
        <w:t>Las especies que pueden ser utilizadas para henificar son gramíneas y leguminosas.</w:t>
      </w:r>
    </w:p>
    <w:p w14:paraId="4974D820" w14:textId="77777777" w:rsidR="00F523F3" w:rsidRPr="00EB0065" w:rsidRDefault="00F523F3" w:rsidP="00F523F3">
      <w:pPr>
        <w:rPr>
          <w:sz w:val="20"/>
          <w:szCs w:val="20"/>
          <w:lang w:val="es-ES"/>
        </w:rPr>
      </w:pPr>
    </w:p>
    <w:p w14:paraId="27EA8804" w14:textId="77777777" w:rsidR="00F523F3" w:rsidRPr="00EB0065" w:rsidRDefault="00F523F3" w:rsidP="00037527">
      <w:pPr>
        <w:ind w:left="720"/>
        <w:rPr>
          <w:sz w:val="20"/>
          <w:szCs w:val="20"/>
          <w:lang w:val="es-ES"/>
        </w:rPr>
      </w:pPr>
    </w:p>
    <w:p w14:paraId="259CB409" w14:textId="77777777" w:rsidR="00037527" w:rsidRPr="00EB0065" w:rsidRDefault="00037527" w:rsidP="00037527">
      <w:pPr>
        <w:ind w:left="720"/>
        <w:rPr>
          <w:b/>
          <w:bCs/>
          <w:sz w:val="20"/>
          <w:szCs w:val="20"/>
          <w:lang w:val="es-ES"/>
        </w:rPr>
      </w:pPr>
      <w:r w:rsidRPr="00EB0065">
        <w:rPr>
          <w:b/>
          <w:bCs/>
          <w:sz w:val="20"/>
          <w:szCs w:val="20"/>
          <w:lang w:val="es-ES"/>
        </w:rPr>
        <w:t>Gramíneas:</w:t>
      </w:r>
    </w:p>
    <w:p w14:paraId="07B37E89" w14:textId="77777777" w:rsidR="00037527" w:rsidRPr="00EB0065" w:rsidRDefault="00037527" w:rsidP="00037527">
      <w:pPr>
        <w:ind w:left="720"/>
        <w:rPr>
          <w:sz w:val="20"/>
          <w:szCs w:val="20"/>
          <w:lang w:val="es-ES"/>
        </w:rPr>
      </w:pPr>
    </w:p>
    <w:p w14:paraId="0C0A0944" w14:textId="77777777" w:rsidR="00037527" w:rsidRPr="00EB0065" w:rsidRDefault="00037527" w:rsidP="00037527">
      <w:pPr>
        <w:ind w:left="720"/>
        <w:rPr>
          <w:sz w:val="20"/>
          <w:szCs w:val="20"/>
          <w:lang w:val="es-ES"/>
        </w:rPr>
      </w:pPr>
      <w:r w:rsidRPr="00EB0065">
        <w:rPr>
          <w:sz w:val="20"/>
          <w:szCs w:val="20"/>
          <w:lang w:val="es-ES"/>
        </w:rPr>
        <w:t>•</w:t>
      </w:r>
      <w:r w:rsidRPr="00EB0065">
        <w:rPr>
          <w:sz w:val="20"/>
          <w:szCs w:val="20"/>
          <w:lang w:val="es-ES"/>
        </w:rPr>
        <w:tab/>
        <w:t>Pangola.</w:t>
      </w:r>
    </w:p>
    <w:p w14:paraId="781231B8" w14:textId="77777777" w:rsidR="00037527" w:rsidRPr="00EB0065" w:rsidRDefault="00037527" w:rsidP="00037527">
      <w:pPr>
        <w:ind w:left="720"/>
        <w:rPr>
          <w:sz w:val="20"/>
          <w:szCs w:val="20"/>
          <w:lang w:val="es-ES"/>
        </w:rPr>
      </w:pPr>
      <w:r w:rsidRPr="00EB0065">
        <w:rPr>
          <w:sz w:val="20"/>
          <w:szCs w:val="20"/>
          <w:lang w:val="es-ES"/>
        </w:rPr>
        <w:t>•</w:t>
      </w:r>
      <w:r w:rsidRPr="00EB0065">
        <w:rPr>
          <w:sz w:val="20"/>
          <w:szCs w:val="20"/>
          <w:lang w:val="es-ES"/>
        </w:rPr>
        <w:tab/>
        <w:t>Estrella.</w:t>
      </w:r>
    </w:p>
    <w:p w14:paraId="6D0A4CA3" w14:textId="77777777" w:rsidR="00037527" w:rsidRPr="00EB0065" w:rsidRDefault="00037527" w:rsidP="00037527">
      <w:pPr>
        <w:ind w:left="720"/>
        <w:rPr>
          <w:sz w:val="20"/>
          <w:szCs w:val="20"/>
          <w:lang w:val="es-ES"/>
        </w:rPr>
      </w:pPr>
      <w:r w:rsidRPr="00EB0065">
        <w:rPr>
          <w:sz w:val="20"/>
          <w:szCs w:val="20"/>
          <w:lang w:val="es-ES"/>
        </w:rPr>
        <w:t>•</w:t>
      </w:r>
      <w:r w:rsidRPr="00EB0065">
        <w:rPr>
          <w:sz w:val="20"/>
          <w:szCs w:val="20"/>
          <w:lang w:val="es-ES"/>
        </w:rPr>
        <w:tab/>
        <w:t>Brachiaria híbrido (mulato).</w:t>
      </w:r>
    </w:p>
    <w:p w14:paraId="3F2AFF87" w14:textId="77777777" w:rsidR="00037527" w:rsidRPr="00EB0065" w:rsidRDefault="00037527" w:rsidP="00037527">
      <w:pPr>
        <w:ind w:left="720"/>
        <w:rPr>
          <w:sz w:val="20"/>
          <w:szCs w:val="20"/>
          <w:lang w:val="es-ES"/>
        </w:rPr>
      </w:pPr>
    </w:p>
    <w:p w14:paraId="6F99B0B0" w14:textId="77777777" w:rsidR="00037527" w:rsidRPr="00EB0065" w:rsidRDefault="00037527" w:rsidP="00037527">
      <w:pPr>
        <w:ind w:left="720"/>
        <w:rPr>
          <w:b/>
          <w:bCs/>
          <w:sz w:val="20"/>
          <w:szCs w:val="20"/>
          <w:lang w:val="es-ES"/>
        </w:rPr>
      </w:pPr>
      <w:r w:rsidRPr="00EB0065">
        <w:rPr>
          <w:b/>
          <w:bCs/>
          <w:sz w:val="20"/>
          <w:szCs w:val="20"/>
          <w:lang w:val="es-ES"/>
        </w:rPr>
        <w:t>Leguminosas:</w:t>
      </w:r>
    </w:p>
    <w:p w14:paraId="761C3730" w14:textId="77777777" w:rsidR="00037527" w:rsidRPr="00EB0065" w:rsidRDefault="00037527" w:rsidP="00037527">
      <w:pPr>
        <w:ind w:left="720"/>
        <w:rPr>
          <w:sz w:val="20"/>
          <w:szCs w:val="20"/>
          <w:lang w:val="es-ES"/>
        </w:rPr>
      </w:pPr>
    </w:p>
    <w:p w14:paraId="337E11F7" w14:textId="77777777" w:rsidR="00037527" w:rsidRPr="00EB0065" w:rsidRDefault="00037527" w:rsidP="00037527">
      <w:pPr>
        <w:ind w:left="720"/>
        <w:rPr>
          <w:sz w:val="20"/>
          <w:szCs w:val="20"/>
          <w:lang w:val="es-ES"/>
        </w:rPr>
      </w:pPr>
      <w:r w:rsidRPr="00EB0065">
        <w:rPr>
          <w:sz w:val="20"/>
          <w:szCs w:val="20"/>
          <w:lang w:val="es-ES"/>
        </w:rPr>
        <w:t>•</w:t>
      </w:r>
      <w:r w:rsidRPr="00EB0065">
        <w:rPr>
          <w:sz w:val="20"/>
          <w:szCs w:val="20"/>
          <w:lang w:val="es-ES"/>
        </w:rPr>
        <w:tab/>
        <w:t>Caupí.</w:t>
      </w:r>
    </w:p>
    <w:p w14:paraId="06840F5E" w14:textId="77777777" w:rsidR="00037527" w:rsidRPr="00EB0065" w:rsidRDefault="00037527" w:rsidP="00037527">
      <w:pPr>
        <w:ind w:left="720"/>
        <w:rPr>
          <w:sz w:val="20"/>
          <w:szCs w:val="20"/>
          <w:lang w:val="es-ES"/>
        </w:rPr>
      </w:pPr>
      <w:r w:rsidRPr="00EB0065">
        <w:rPr>
          <w:sz w:val="20"/>
          <w:szCs w:val="20"/>
          <w:lang w:val="es-ES"/>
        </w:rPr>
        <w:t>•</w:t>
      </w:r>
      <w:r w:rsidRPr="00EB0065">
        <w:rPr>
          <w:sz w:val="20"/>
          <w:szCs w:val="20"/>
          <w:lang w:val="es-ES"/>
        </w:rPr>
        <w:tab/>
        <w:t>Lablab.</w:t>
      </w:r>
    </w:p>
    <w:p w14:paraId="134E4C70" w14:textId="77777777" w:rsidR="00037527" w:rsidRPr="00EB0065" w:rsidRDefault="00037527" w:rsidP="00037527">
      <w:pPr>
        <w:ind w:left="720"/>
        <w:rPr>
          <w:sz w:val="20"/>
          <w:szCs w:val="20"/>
          <w:lang w:val="es-ES"/>
        </w:rPr>
      </w:pPr>
      <w:r w:rsidRPr="00EB0065">
        <w:rPr>
          <w:sz w:val="20"/>
          <w:szCs w:val="20"/>
          <w:lang w:val="es-ES"/>
        </w:rPr>
        <w:t>•</w:t>
      </w:r>
      <w:r w:rsidRPr="00EB0065">
        <w:rPr>
          <w:sz w:val="20"/>
          <w:szCs w:val="20"/>
          <w:lang w:val="es-ES"/>
        </w:rPr>
        <w:tab/>
        <w:t>Cratylia.</w:t>
      </w:r>
    </w:p>
    <w:p w14:paraId="33316920" w14:textId="77777777" w:rsidR="00037527" w:rsidRPr="00EB0065" w:rsidRDefault="00037527" w:rsidP="00DB4F5D">
      <w:pPr>
        <w:pStyle w:val="Normal0"/>
        <w:rPr>
          <w:b/>
          <w:sz w:val="20"/>
          <w:szCs w:val="20"/>
          <w:lang w:val="es-ES"/>
        </w:rPr>
      </w:pPr>
    </w:p>
    <w:p w14:paraId="0DE3BC1E" w14:textId="77777777" w:rsidR="00F523F3" w:rsidRPr="00EB0065" w:rsidRDefault="00F523F3" w:rsidP="00DB4F5D">
      <w:pPr>
        <w:pStyle w:val="Normal0"/>
        <w:rPr>
          <w:b/>
          <w:sz w:val="20"/>
          <w:szCs w:val="20"/>
          <w:lang w:val="es-ES"/>
        </w:rPr>
      </w:pPr>
    </w:p>
    <w:p w14:paraId="5E2F104D" w14:textId="23D1FAD0" w:rsidR="00F523F3" w:rsidRPr="00EB0065" w:rsidRDefault="00F523F3" w:rsidP="00F523F3">
      <w:pPr>
        <w:pStyle w:val="Textoindependiente"/>
        <w:rPr>
          <w:b/>
          <w:bCs/>
          <w:sz w:val="20"/>
          <w:szCs w:val="20"/>
        </w:rPr>
      </w:pPr>
      <w:r w:rsidRPr="00EB0065">
        <w:rPr>
          <w:b/>
          <w:bCs/>
          <w:sz w:val="20"/>
          <w:szCs w:val="20"/>
        </w:rPr>
        <w:t>Tabla 3.</w:t>
      </w:r>
    </w:p>
    <w:p w14:paraId="4E914E1C" w14:textId="521E31C8" w:rsidR="00F523F3" w:rsidRPr="00EB0065" w:rsidRDefault="00F523F3" w:rsidP="00F523F3">
      <w:pPr>
        <w:pStyle w:val="Textoindependiente"/>
        <w:rPr>
          <w:sz w:val="20"/>
          <w:szCs w:val="20"/>
        </w:rPr>
      </w:pPr>
      <w:r w:rsidRPr="00EB0065">
        <w:rPr>
          <w:sz w:val="20"/>
          <w:szCs w:val="20"/>
        </w:rPr>
        <w:t>Calidad nutritiva.</w:t>
      </w:r>
    </w:p>
    <w:p w14:paraId="74B4929A" w14:textId="77777777" w:rsidR="00F523F3" w:rsidRPr="00EB0065" w:rsidRDefault="00F523F3" w:rsidP="00F523F3">
      <w:pPr>
        <w:ind w:left="720"/>
        <w:rPr>
          <w:sz w:val="20"/>
          <w:szCs w:val="20"/>
          <w:lang w:val="es-ES"/>
        </w:rPr>
      </w:pPr>
    </w:p>
    <w:p w14:paraId="4E6917A1" w14:textId="77777777" w:rsidR="00F523F3" w:rsidRPr="00EB0065" w:rsidRDefault="00F523F3" w:rsidP="00F523F3">
      <w:pPr>
        <w:pStyle w:val="Textoindependiente"/>
        <w:spacing w:before="34"/>
        <w:ind w:left="720"/>
        <w:rPr>
          <w:sz w:val="20"/>
          <w:szCs w:val="20"/>
        </w:rPr>
      </w:pPr>
      <w:r w:rsidRPr="00EB0065">
        <w:rPr>
          <w:sz w:val="20"/>
          <w:szCs w:val="20"/>
        </w:rPr>
        <w:t>Calidad nutritiva en henos de algunas especies forrajeras:</w:t>
      </w:r>
    </w:p>
    <w:p w14:paraId="30BC54BB" w14:textId="77777777" w:rsidR="00F523F3" w:rsidRPr="00EB0065" w:rsidRDefault="00F523F3" w:rsidP="00F523F3">
      <w:pPr>
        <w:pStyle w:val="Textoindependiente"/>
        <w:rPr>
          <w:sz w:val="20"/>
          <w:szCs w:val="20"/>
        </w:rPr>
      </w:pPr>
    </w:p>
    <w:p w14:paraId="440B4A39" w14:textId="77777777" w:rsidR="00F523F3" w:rsidRPr="00EB0065" w:rsidRDefault="00F523F3" w:rsidP="00F523F3">
      <w:pPr>
        <w:pStyle w:val="Textoindependiente"/>
        <w:spacing w:before="7"/>
        <w:rPr>
          <w:sz w:val="20"/>
          <w:szCs w:val="20"/>
        </w:rPr>
      </w:pPr>
    </w:p>
    <w:tbl>
      <w:tblPr>
        <w:tblStyle w:val="TableNormal"/>
        <w:tblW w:w="8380" w:type="dxa"/>
        <w:tblInd w:w="829" w:type="dxa"/>
        <w:tblBorders>
          <w:top w:val="single" w:sz="4" w:space="0" w:color="F2F2F2"/>
          <w:left w:val="single" w:sz="4" w:space="0" w:color="F2F2F2"/>
          <w:bottom w:val="single" w:sz="4" w:space="0" w:color="F2F2F2"/>
          <w:right w:val="single" w:sz="4" w:space="0" w:color="F2F2F2"/>
          <w:insideH w:val="single" w:sz="4" w:space="0" w:color="F2F2F2"/>
          <w:insideV w:val="single" w:sz="4" w:space="0" w:color="F2F2F2"/>
        </w:tblBorders>
        <w:tblLayout w:type="fixed"/>
        <w:tblLook w:val="01E0" w:firstRow="1" w:lastRow="1" w:firstColumn="1" w:lastColumn="1" w:noHBand="0" w:noVBand="0"/>
      </w:tblPr>
      <w:tblGrid>
        <w:gridCol w:w="1733"/>
        <w:gridCol w:w="1728"/>
        <w:gridCol w:w="1728"/>
        <w:gridCol w:w="1729"/>
        <w:gridCol w:w="1462"/>
      </w:tblGrid>
      <w:tr w:rsidR="00F523F3" w:rsidRPr="00EB0065" w14:paraId="6347DFF1" w14:textId="77777777" w:rsidTr="00202251">
        <w:trPr>
          <w:trHeight w:val="825"/>
        </w:trPr>
        <w:tc>
          <w:tcPr>
            <w:tcW w:w="1733" w:type="dxa"/>
            <w:shd w:val="clear" w:color="auto" w:fill="70AD47"/>
            <w:vAlign w:val="center"/>
          </w:tcPr>
          <w:p w14:paraId="002B40B5" w14:textId="77777777" w:rsidR="00F523F3" w:rsidRPr="00EB0065" w:rsidRDefault="00F523F3" w:rsidP="000D2C82">
            <w:pPr>
              <w:pStyle w:val="TableParagraph"/>
              <w:ind w:left="325" w:right="316"/>
              <w:jc w:val="center"/>
              <w:rPr>
                <w:b/>
                <w:sz w:val="20"/>
                <w:szCs w:val="20"/>
              </w:rPr>
            </w:pPr>
            <w:commentRangeStart w:id="12"/>
            <w:r w:rsidRPr="00EB0065">
              <w:rPr>
                <w:b/>
                <w:sz w:val="20"/>
                <w:szCs w:val="20"/>
              </w:rPr>
              <w:t>Especies</w:t>
            </w:r>
          </w:p>
        </w:tc>
        <w:tc>
          <w:tcPr>
            <w:tcW w:w="1728" w:type="dxa"/>
            <w:shd w:val="clear" w:color="auto" w:fill="70AD47"/>
            <w:vAlign w:val="center"/>
          </w:tcPr>
          <w:p w14:paraId="165E049F" w14:textId="77777777" w:rsidR="00F523F3" w:rsidRPr="00EB0065" w:rsidRDefault="00F523F3" w:rsidP="000D2C82">
            <w:pPr>
              <w:pStyle w:val="TableParagraph"/>
              <w:spacing w:line="270" w:lineRule="exact"/>
              <w:ind w:left="67" w:right="116"/>
              <w:jc w:val="center"/>
              <w:rPr>
                <w:b/>
                <w:sz w:val="20"/>
                <w:szCs w:val="20"/>
              </w:rPr>
            </w:pPr>
            <w:r w:rsidRPr="00EB0065">
              <w:rPr>
                <w:b/>
                <w:sz w:val="20"/>
                <w:szCs w:val="20"/>
              </w:rPr>
              <w:t>Materia seca %</w:t>
            </w:r>
          </w:p>
        </w:tc>
        <w:tc>
          <w:tcPr>
            <w:tcW w:w="1728" w:type="dxa"/>
            <w:shd w:val="clear" w:color="auto" w:fill="70AD47"/>
            <w:vAlign w:val="center"/>
          </w:tcPr>
          <w:p w14:paraId="2FE40954" w14:textId="77777777" w:rsidR="00F523F3" w:rsidRPr="00EB0065" w:rsidRDefault="00F523F3" w:rsidP="000D2C82">
            <w:pPr>
              <w:pStyle w:val="TableParagraph"/>
              <w:spacing w:line="237" w:lineRule="auto"/>
              <w:ind w:left="399" w:right="352" w:hanging="14"/>
              <w:rPr>
                <w:b/>
                <w:sz w:val="20"/>
                <w:szCs w:val="20"/>
              </w:rPr>
            </w:pPr>
            <w:r w:rsidRPr="00EB0065">
              <w:rPr>
                <w:b/>
                <w:sz w:val="20"/>
                <w:szCs w:val="20"/>
              </w:rPr>
              <w:t>Proteína cruda %</w:t>
            </w:r>
          </w:p>
        </w:tc>
        <w:tc>
          <w:tcPr>
            <w:tcW w:w="1729" w:type="dxa"/>
            <w:shd w:val="clear" w:color="auto" w:fill="70AD47"/>
          </w:tcPr>
          <w:p w14:paraId="5A469AE3" w14:textId="77777777" w:rsidR="00F523F3" w:rsidRPr="00EB0065" w:rsidRDefault="00F523F3" w:rsidP="000D2C82">
            <w:pPr>
              <w:pStyle w:val="TableParagraph"/>
              <w:spacing w:line="237" w:lineRule="auto"/>
              <w:ind w:left="253" w:right="219" w:hanging="99"/>
              <w:jc w:val="center"/>
              <w:rPr>
                <w:b/>
                <w:sz w:val="20"/>
                <w:szCs w:val="20"/>
              </w:rPr>
            </w:pPr>
            <w:r w:rsidRPr="00EB0065">
              <w:rPr>
                <w:b/>
                <w:sz w:val="20"/>
                <w:szCs w:val="20"/>
              </w:rPr>
              <w:t>Fibra detergente</w:t>
            </w:r>
          </w:p>
          <w:p w14:paraId="61B0CB6F" w14:textId="77777777" w:rsidR="00F523F3" w:rsidRPr="00EB0065" w:rsidRDefault="00F523F3" w:rsidP="000D2C82">
            <w:pPr>
              <w:pStyle w:val="TableParagraph"/>
              <w:spacing w:before="1" w:line="258" w:lineRule="exact"/>
              <w:ind w:left="359"/>
              <w:rPr>
                <w:b/>
                <w:sz w:val="20"/>
                <w:szCs w:val="20"/>
              </w:rPr>
            </w:pPr>
            <w:r w:rsidRPr="00EB0065">
              <w:rPr>
                <w:b/>
                <w:sz w:val="20"/>
                <w:szCs w:val="20"/>
              </w:rPr>
              <w:t>neutra %</w:t>
            </w:r>
          </w:p>
        </w:tc>
        <w:tc>
          <w:tcPr>
            <w:tcW w:w="1462" w:type="dxa"/>
            <w:shd w:val="clear" w:color="auto" w:fill="70AD47"/>
          </w:tcPr>
          <w:p w14:paraId="56793A6A" w14:textId="77777777" w:rsidR="00F523F3" w:rsidRPr="00EB0065" w:rsidRDefault="00F523F3" w:rsidP="000D2C82">
            <w:pPr>
              <w:pStyle w:val="TableParagraph"/>
              <w:spacing w:line="237" w:lineRule="auto"/>
              <w:ind w:left="109" w:right="94"/>
              <w:jc w:val="center"/>
              <w:rPr>
                <w:b/>
                <w:sz w:val="20"/>
                <w:szCs w:val="20"/>
              </w:rPr>
            </w:pPr>
            <w:r w:rsidRPr="00EB0065">
              <w:rPr>
                <w:b/>
                <w:sz w:val="20"/>
                <w:szCs w:val="20"/>
              </w:rPr>
              <w:t>Digestibilidad in vitro de la</w:t>
            </w:r>
          </w:p>
          <w:p w14:paraId="03C2CD3A" w14:textId="77777777" w:rsidR="00F523F3" w:rsidRPr="00EB0065" w:rsidRDefault="00F523F3" w:rsidP="000D2C82">
            <w:pPr>
              <w:pStyle w:val="TableParagraph"/>
              <w:spacing w:before="1" w:line="258" w:lineRule="exact"/>
              <w:ind w:left="106" w:right="94"/>
              <w:jc w:val="center"/>
              <w:rPr>
                <w:b/>
                <w:sz w:val="20"/>
                <w:szCs w:val="20"/>
              </w:rPr>
            </w:pPr>
            <w:r w:rsidRPr="00EB0065">
              <w:rPr>
                <w:b/>
                <w:sz w:val="20"/>
                <w:szCs w:val="20"/>
              </w:rPr>
              <w:t>MS %</w:t>
            </w:r>
          </w:p>
        </w:tc>
      </w:tr>
      <w:tr w:rsidR="00F523F3" w:rsidRPr="00EB0065" w14:paraId="2E6F9552" w14:textId="77777777" w:rsidTr="00202251">
        <w:trPr>
          <w:trHeight w:val="830"/>
        </w:trPr>
        <w:tc>
          <w:tcPr>
            <w:tcW w:w="1733" w:type="dxa"/>
            <w:shd w:val="clear" w:color="auto" w:fill="70AD47"/>
          </w:tcPr>
          <w:p w14:paraId="57671164" w14:textId="77777777" w:rsidR="00F523F3" w:rsidRPr="00EB0065" w:rsidRDefault="00F523F3" w:rsidP="000D2C82">
            <w:pPr>
              <w:pStyle w:val="TableParagraph"/>
              <w:ind w:left="325" w:right="316"/>
              <w:jc w:val="center"/>
              <w:rPr>
                <w:b/>
                <w:sz w:val="20"/>
                <w:szCs w:val="20"/>
              </w:rPr>
            </w:pPr>
            <w:r w:rsidRPr="00EB0065">
              <w:rPr>
                <w:b/>
                <w:sz w:val="20"/>
                <w:szCs w:val="20"/>
              </w:rPr>
              <w:t>Maní</w:t>
            </w:r>
          </w:p>
          <w:p w14:paraId="2813184C" w14:textId="77777777" w:rsidR="00F523F3" w:rsidRPr="00EB0065" w:rsidRDefault="00F523F3" w:rsidP="000D2C82">
            <w:pPr>
              <w:pStyle w:val="TableParagraph"/>
              <w:spacing w:before="137"/>
              <w:ind w:left="325" w:right="316"/>
              <w:jc w:val="center"/>
              <w:rPr>
                <w:b/>
                <w:sz w:val="20"/>
                <w:szCs w:val="20"/>
              </w:rPr>
            </w:pPr>
            <w:r w:rsidRPr="00EB0065">
              <w:rPr>
                <w:b/>
                <w:sz w:val="20"/>
                <w:szCs w:val="20"/>
              </w:rPr>
              <w:t>forrajero</w:t>
            </w:r>
          </w:p>
        </w:tc>
        <w:tc>
          <w:tcPr>
            <w:tcW w:w="1728" w:type="dxa"/>
            <w:shd w:val="clear" w:color="auto" w:fill="C5E0B3"/>
          </w:tcPr>
          <w:p w14:paraId="7F97F5D2" w14:textId="77777777" w:rsidR="00F523F3" w:rsidRPr="00EB0065" w:rsidRDefault="00F523F3" w:rsidP="000D2C82">
            <w:pPr>
              <w:pStyle w:val="TableParagraph"/>
              <w:spacing w:before="202"/>
              <w:ind w:left="121" w:right="116"/>
              <w:jc w:val="center"/>
              <w:rPr>
                <w:sz w:val="20"/>
                <w:szCs w:val="20"/>
              </w:rPr>
            </w:pPr>
            <w:r w:rsidRPr="00EB0065">
              <w:rPr>
                <w:sz w:val="20"/>
                <w:szCs w:val="20"/>
              </w:rPr>
              <w:t>92.8</w:t>
            </w:r>
          </w:p>
        </w:tc>
        <w:tc>
          <w:tcPr>
            <w:tcW w:w="1728" w:type="dxa"/>
            <w:shd w:val="clear" w:color="auto" w:fill="C5E0B3"/>
          </w:tcPr>
          <w:p w14:paraId="03BE6DCE" w14:textId="77777777" w:rsidR="00F523F3" w:rsidRPr="00EB0065" w:rsidRDefault="00F523F3" w:rsidP="000D2C82">
            <w:pPr>
              <w:pStyle w:val="TableParagraph"/>
              <w:spacing w:before="202"/>
              <w:ind w:left="121" w:right="106"/>
              <w:jc w:val="center"/>
              <w:rPr>
                <w:sz w:val="20"/>
                <w:szCs w:val="20"/>
              </w:rPr>
            </w:pPr>
            <w:r w:rsidRPr="00EB0065">
              <w:rPr>
                <w:sz w:val="20"/>
                <w:szCs w:val="20"/>
              </w:rPr>
              <w:t>14.0</w:t>
            </w:r>
          </w:p>
        </w:tc>
        <w:tc>
          <w:tcPr>
            <w:tcW w:w="1729" w:type="dxa"/>
            <w:shd w:val="clear" w:color="auto" w:fill="C5E0B3"/>
          </w:tcPr>
          <w:p w14:paraId="3B873CB2" w14:textId="77777777" w:rsidR="00F523F3" w:rsidRPr="00EB0065" w:rsidRDefault="00F523F3" w:rsidP="000D2C82">
            <w:pPr>
              <w:pStyle w:val="TableParagraph"/>
              <w:spacing w:before="202"/>
              <w:ind w:right="616"/>
              <w:jc w:val="right"/>
              <w:rPr>
                <w:sz w:val="20"/>
                <w:szCs w:val="20"/>
              </w:rPr>
            </w:pPr>
            <w:r w:rsidRPr="00EB0065">
              <w:rPr>
                <w:sz w:val="20"/>
                <w:szCs w:val="20"/>
              </w:rPr>
              <w:t>52.0</w:t>
            </w:r>
          </w:p>
        </w:tc>
        <w:tc>
          <w:tcPr>
            <w:tcW w:w="1462" w:type="dxa"/>
            <w:shd w:val="clear" w:color="auto" w:fill="C5E0B3"/>
          </w:tcPr>
          <w:p w14:paraId="4E304FBB" w14:textId="77777777" w:rsidR="00F523F3" w:rsidRPr="00EB0065" w:rsidRDefault="00F523F3" w:rsidP="000D2C82">
            <w:pPr>
              <w:pStyle w:val="TableParagraph"/>
              <w:spacing w:before="202"/>
              <w:ind w:right="647"/>
              <w:jc w:val="right"/>
              <w:rPr>
                <w:sz w:val="20"/>
                <w:szCs w:val="20"/>
              </w:rPr>
            </w:pPr>
            <w:r w:rsidRPr="00EB0065">
              <w:rPr>
                <w:sz w:val="20"/>
                <w:szCs w:val="20"/>
              </w:rPr>
              <w:t>67.0</w:t>
            </w:r>
          </w:p>
        </w:tc>
      </w:tr>
      <w:tr w:rsidR="00F523F3" w:rsidRPr="00EB0065" w14:paraId="1A5A705D" w14:textId="77777777" w:rsidTr="00202251">
        <w:trPr>
          <w:trHeight w:val="412"/>
        </w:trPr>
        <w:tc>
          <w:tcPr>
            <w:tcW w:w="1733" w:type="dxa"/>
            <w:tcBorders>
              <w:left w:val="nil"/>
              <w:bottom w:val="single" w:sz="4" w:space="0" w:color="FFFFFF"/>
              <w:right w:val="nil"/>
            </w:tcBorders>
            <w:shd w:val="clear" w:color="auto" w:fill="70AD47"/>
          </w:tcPr>
          <w:p w14:paraId="09C04335" w14:textId="77777777" w:rsidR="00F523F3" w:rsidRPr="00EB0065" w:rsidRDefault="00F523F3" w:rsidP="000D2C82">
            <w:pPr>
              <w:pStyle w:val="TableParagraph"/>
              <w:ind w:left="290" w:right="281"/>
              <w:jc w:val="center"/>
              <w:rPr>
                <w:b/>
                <w:sz w:val="20"/>
                <w:szCs w:val="20"/>
              </w:rPr>
            </w:pPr>
            <w:r w:rsidRPr="00EB0065">
              <w:rPr>
                <w:b/>
                <w:sz w:val="20"/>
                <w:szCs w:val="20"/>
              </w:rPr>
              <w:t>Caupí</w:t>
            </w:r>
          </w:p>
        </w:tc>
        <w:tc>
          <w:tcPr>
            <w:tcW w:w="6647" w:type="dxa"/>
            <w:gridSpan w:val="4"/>
            <w:tcBorders>
              <w:left w:val="nil"/>
              <w:bottom w:val="single" w:sz="4" w:space="0" w:color="FFFFFF"/>
              <w:right w:val="nil"/>
            </w:tcBorders>
            <w:shd w:val="clear" w:color="auto" w:fill="E2EFD9"/>
          </w:tcPr>
          <w:p w14:paraId="2FDF089E" w14:textId="77777777" w:rsidR="00F523F3" w:rsidRPr="00EB0065" w:rsidRDefault="00F523F3" w:rsidP="000D2C82">
            <w:pPr>
              <w:pStyle w:val="TableParagraph"/>
              <w:tabs>
                <w:tab w:val="left" w:pos="2365"/>
                <w:tab w:val="left" w:pos="4093"/>
                <w:tab w:val="left" w:pos="5852"/>
              </w:tabs>
              <w:ind w:left="633"/>
              <w:rPr>
                <w:sz w:val="20"/>
                <w:szCs w:val="20"/>
              </w:rPr>
            </w:pPr>
            <w:r w:rsidRPr="00EB0065">
              <w:rPr>
                <w:sz w:val="20"/>
                <w:szCs w:val="20"/>
              </w:rPr>
              <w:t>94.0</w:t>
            </w:r>
            <w:r w:rsidRPr="00EB0065">
              <w:rPr>
                <w:sz w:val="20"/>
                <w:szCs w:val="20"/>
              </w:rPr>
              <w:tab/>
              <w:t>19.2</w:t>
            </w:r>
            <w:r w:rsidRPr="00EB0065">
              <w:rPr>
                <w:sz w:val="20"/>
                <w:szCs w:val="20"/>
              </w:rPr>
              <w:tab/>
              <w:t>60.0</w:t>
            </w:r>
            <w:r w:rsidRPr="00EB0065">
              <w:rPr>
                <w:sz w:val="20"/>
                <w:szCs w:val="20"/>
              </w:rPr>
              <w:tab/>
              <w:t>69.0</w:t>
            </w:r>
          </w:p>
        </w:tc>
      </w:tr>
      <w:tr w:rsidR="00F523F3" w:rsidRPr="00EB0065" w14:paraId="44382169" w14:textId="77777777" w:rsidTr="00202251">
        <w:trPr>
          <w:trHeight w:val="412"/>
        </w:trPr>
        <w:tc>
          <w:tcPr>
            <w:tcW w:w="1733" w:type="dxa"/>
            <w:tcBorders>
              <w:top w:val="single" w:sz="4" w:space="0" w:color="FFFFFF"/>
              <w:left w:val="nil"/>
              <w:bottom w:val="single" w:sz="4" w:space="0" w:color="FFFFFF"/>
              <w:right w:val="nil"/>
            </w:tcBorders>
            <w:shd w:val="clear" w:color="auto" w:fill="70AD47"/>
          </w:tcPr>
          <w:p w14:paraId="1A9566E5" w14:textId="77777777" w:rsidR="00F523F3" w:rsidRPr="00EB0065" w:rsidRDefault="00F523F3" w:rsidP="000D2C82">
            <w:pPr>
              <w:pStyle w:val="TableParagraph"/>
              <w:ind w:left="290" w:right="281"/>
              <w:jc w:val="center"/>
              <w:rPr>
                <w:b/>
                <w:sz w:val="20"/>
                <w:szCs w:val="20"/>
              </w:rPr>
            </w:pPr>
            <w:r w:rsidRPr="00EB0065">
              <w:rPr>
                <w:b/>
                <w:sz w:val="20"/>
                <w:szCs w:val="20"/>
              </w:rPr>
              <w:lastRenderedPageBreak/>
              <w:t>Canavalia</w:t>
            </w:r>
          </w:p>
        </w:tc>
        <w:tc>
          <w:tcPr>
            <w:tcW w:w="1728" w:type="dxa"/>
            <w:tcBorders>
              <w:top w:val="single" w:sz="4" w:space="0" w:color="FFFFFF"/>
              <w:left w:val="nil"/>
              <w:bottom w:val="single" w:sz="4" w:space="0" w:color="FFFFFF"/>
              <w:right w:val="single" w:sz="4" w:space="0" w:color="FFFFFF"/>
            </w:tcBorders>
            <w:shd w:val="clear" w:color="auto" w:fill="C5E0B3"/>
          </w:tcPr>
          <w:p w14:paraId="70992120" w14:textId="77777777" w:rsidR="00F523F3" w:rsidRPr="00EB0065" w:rsidRDefault="00F523F3" w:rsidP="000D2C82">
            <w:pPr>
              <w:pStyle w:val="TableParagraph"/>
              <w:ind w:left="325" w:right="315"/>
              <w:jc w:val="center"/>
              <w:rPr>
                <w:sz w:val="20"/>
                <w:szCs w:val="20"/>
              </w:rPr>
            </w:pPr>
            <w:r w:rsidRPr="00EB0065">
              <w:rPr>
                <w:sz w:val="20"/>
                <w:szCs w:val="20"/>
              </w:rPr>
              <w:t>93.0</w:t>
            </w:r>
          </w:p>
        </w:tc>
        <w:tc>
          <w:tcPr>
            <w:tcW w:w="1728" w:type="dxa"/>
            <w:tcBorders>
              <w:top w:val="single" w:sz="4" w:space="0" w:color="FFFFFF"/>
              <w:left w:val="single" w:sz="4" w:space="0" w:color="FFFFFF"/>
              <w:bottom w:val="single" w:sz="4" w:space="0" w:color="FFFFFF"/>
              <w:right w:val="single" w:sz="4" w:space="0" w:color="FFFFFF"/>
            </w:tcBorders>
            <w:shd w:val="clear" w:color="auto" w:fill="C5E0B3"/>
          </w:tcPr>
          <w:p w14:paraId="3D98C2D5" w14:textId="77777777" w:rsidR="00F523F3" w:rsidRPr="00EB0065" w:rsidRDefault="00F523F3" w:rsidP="000D2C82">
            <w:pPr>
              <w:pStyle w:val="TableParagraph"/>
              <w:ind w:left="121" w:right="106"/>
              <w:jc w:val="center"/>
              <w:rPr>
                <w:sz w:val="20"/>
                <w:szCs w:val="20"/>
              </w:rPr>
            </w:pPr>
            <w:r w:rsidRPr="00EB0065">
              <w:rPr>
                <w:sz w:val="20"/>
                <w:szCs w:val="20"/>
              </w:rPr>
              <w:t>17.0</w:t>
            </w:r>
          </w:p>
        </w:tc>
        <w:tc>
          <w:tcPr>
            <w:tcW w:w="1729" w:type="dxa"/>
            <w:tcBorders>
              <w:top w:val="single" w:sz="4" w:space="0" w:color="FFFFFF"/>
              <w:left w:val="single" w:sz="4" w:space="0" w:color="FFFFFF"/>
              <w:bottom w:val="single" w:sz="4" w:space="0" w:color="FFFFFF"/>
              <w:right w:val="single" w:sz="6" w:space="0" w:color="FFFFFF"/>
            </w:tcBorders>
            <w:shd w:val="clear" w:color="auto" w:fill="C5E0B3"/>
          </w:tcPr>
          <w:p w14:paraId="2877491C" w14:textId="77777777" w:rsidR="00F523F3" w:rsidRPr="00EB0065" w:rsidRDefault="00F523F3" w:rsidP="000D2C82">
            <w:pPr>
              <w:pStyle w:val="TableParagraph"/>
              <w:ind w:right="614"/>
              <w:jc w:val="right"/>
              <w:rPr>
                <w:sz w:val="20"/>
                <w:szCs w:val="20"/>
              </w:rPr>
            </w:pPr>
            <w:r w:rsidRPr="00EB0065">
              <w:rPr>
                <w:sz w:val="20"/>
                <w:szCs w:val="20"/>
              </w:rPr>
              <w:t>60.0</w:t>
            </w:r>
          </w:p>
        </w:tc>
        <w:tc>
          <w:tcPr>
            <w:tcW w:w="1462" w:type="dxa"/>
            <w:tcBorders>
              <w:top w:val="single" w:sz="4" w:space="0" w:color="FFFFFF"/>
              <w:left w:val="single" w:sz="6" w:space="0" w:color="FFFFFF"/>
              <w:bottom w:val="single" w:sz="4" w:space="0" w:color="FFFFFF"/>
              <w:right w:val="nil"/>
            </w:tcBorders>
            <w:shd w:val="clear" w:color="auto" w:fill="C5E0B3"/>
          </w:tcPr>
          <w:p w14:paraId="033C87F3" w14:textId="77777777" w:rsidR="00F523F3" w:rsidRPr="00EB0065" w:rsidRDefault="00F523F3" w:rsidP="000D2C82">
            <w:pPr>
              <w:pStyle w:val="TableParagraph"/>
              <w:ind w:right="652"/>
              <w:jc w:val="right"/>
              <w:rPr>
                <w:sz w:val="20"/>
                <w:szCs w:val="20"/>
              </w:rPr>
            </w:pPr>
            <w:r w:rsidRPr="00EB0065">
              <w:rPr>
                <w:sz w:val="20"/>
                <w:szCs w:val="20"/>
              </w:rPr>
              <w:t>61.0</w:t>
            </w:r>
          </w:p>
        </w:tc>
      </w:tr>
      <w:tr w:rsidR="00F523F3" w:rsidRPr="00EB0065" w14:paraId="43A18A3D" w14:textId="77777777" w:rsidTr="00202251">
        <w:trPr>
          <w:trHeight w:val="417"/>
        </w:trPr>
        <w:tc>
          <w:tcPr>
            <w:tcW w:w="1733" w:type="dxa"/>
            <w:tcBorders>
              <w:top w:val="single" w:sz="4" w:space="0" w:color="FFFFFF"/>
              <w:left w:val="nil"/>
              <w:bottom w:val="single" w:sz="4" w:space="0" w:color="FFFFFF"/>
              <w:right w:val="nil"/>
            </w:tcBorders>
            <w:shd w:val="clear" w:color="auto" w:fill="70AD47"/>
          </w:tcPr>
          <w:p w14:paraId="38669276" w14:textId="77777777" w:rsidR="00F523F3" w:rsidRPr="00EB0065" w:rsidRDefault="00F523F3" w:rsidP="000D2C82">
            <w:pPr>
              <w:pStyle w:val="TableParagraph"/>
              <w:ind w:left="290" w:right="281"/>
              <w:jc w:val="center"/>
              <w:rPr>
                <w:b/>
                <w:sz w:val="20"/>
                <w:szCs w:val="20"/>
              </w:rPr>
            </w:pPr>
            <w:r w:rsidRPr="00EB0065">
              <w:rPr>
                <w:b/>
                <w:sz w:val="20"/>
                <w:szCs w:val="20"/>
              </w:rPr>
              <w:t>Cratylia</w:t>
            </w:r>
          </w:p>
        </w:tc>
        <w:tc>
          <w:tcPr>
            <w:tcW w:w="1728" w:type="dxa"/>
            <w:tcBorders>
              <w:top w:val="single" w:sz="4" w:space="0" w:color="FFFFFF"/>
              <w:left w:val="nil"/>
              <w:bottom w:val="single" w:sz="4" w:space="0" w:color="FFFFFF"/>
              <w:right w:val="single" w:sz="4" w:space="0" w:color="FFFFFF"/>
            </w:tcBorders>
            <w:shd w:val="clear" w:color="auto" w:fill="E2EFD9"/>
          </w:tcPr>
          <w:p w14:paraId="520D9720" w14:textId="77777777" w:rsidR="00F523F3" w:rsidRPr="00EB0065" w:rsidRDefault="00F523F3" w:rsidP="000D2C82">
            <w:pPr>
              <w:pStyle w:val="TableParagraph"/>
              <w:ind w:left="325" w:right="315"/>
              <w:jc w:val="center"/>
              <w:rPr>
                <w:sz w:val="20"/>
                <w:szCs w:val="20"/>
              </w:rPr>
            </w:pPr>
            <w:r w:rsidRPr="00EB0065">
              <w:rPr>
                <w:sz w:val="20"/>
                <w:szCs w:val="20"/>
              </w:rPr>
              <w:t>91.0</w:t>
            </w:r>
          </w:p>
        </w:tc>
        <w:tc>
          <w:tcPr>
            <w:tcW w:w="1728" w:type="dxa"/>
            <w:tcBorders>
              <w:top w:val="single" w:sz="4" w:space="0" w:color="FFFFFF"/>
              <w:left w:val="single" w:sz="4" w:space="0" w:color="FFFFFF"/>
              <w:bottom w:val="single" w:sz="4" w:space="0" w:color="FFFFFF"/>
              <w:right w:val="single" w:sz="4" w:space="0" w:color="FFFFFF"/>
            </w:tcBorders>
            <w:shd w:val="clear" w:color="auto" w:fill="E2EFD9"/>
          </w:tcPr>
          <w:p w14:paraId="6E6B93CB" w14:textId="77777777" w:rsidR="00F523F3" w:rsidRPr="00EB0065" w:rsidRDefault="00F523F3" w:rsidP="000D2C82">
            <w:pPr>
              <w:pStyle w:val="TableParagraph"/>
              <w:ind w:left="121" w:right="106"/>
              <w:jc w:val="center"/>
              <w:rPr>
                <w:sz w:val="20"/>
                <w:szCs w:val="20"/>
              </w:rPr>
            </w:pPr>
            <w:r w:rsidRPr="00EB0065">
              <w:rPr>
                <w:sz w:val="20"/>
                <w:szCs w:val="20"/>
              </w:rPr>
              <w:t>19.0</w:t>
            </w:r>
          </w:p>
        </w:tc>
        <w:tc>
          <w:tcPr>
            <w:tcW w:w="1729" w:type="dxa"/>
            <w:tcBorders>
              <w:top w:val="single" w:sz="4" w:space="0" w:color="FFFFFF"/>
              <w:left w:val="single" w:sz="4" w:space="0" w:color="FFFFFF"/>
              <w:bottom w:val="single" w:sz="4" w:space="0" w:color="FFFFFF"/>
              <w:right w:val="single" w:sz="6" w:space="0" w:color="FFFFFF"/>
            </w:tcBorders>
            <w:shd w:val="clear" w:color="auto" w:fill="E2EFD9"/>
          </w:tcPr>
          <w:p w14:paraId="3011C58A" w14:textId="77777777" w:rsidR="00F523F3" w:rsidRPr="00EB0065" w:rsidRDefault="00F523F3" w:rsidP="000D2C82">
            <w:pPr>
              <w:pStyle w:val="TableParagraph"/>
              <w:ind w:right="614"/>
              <w:jc w:val="right"/>
              <w:rPr>
                <w:sz w:val="20"/>
                <w:szCs w:val="20"/>
              </w:rPr>
            </w:pPr>
            <w:r w:rsidRPr="00EB0065">
              <w:rPr>
                <w:sz w:val="20"/>
                <w:szCs w:val="20"/>
              </w:rPr>
              <w:t>67.0</w:t>
            </w:r>
          </w:p>
        </w:tc>
        <w:tc>
          <w:tcPr>
            <w:tcW w:w="1462" w:type="dxa"/>
            <w:tcBorders>
              <w:top w:val="single" w:sz="4" w:space="0" w:color="FFFFFF"/>
              <w:left w:val="single" w:sz="6" w:space="0" w:color="FFFFFF"/>
              <w:bottom w:val="single" w:sz="4" w:space="0" w:color="FFFFFF"/>
              <w:right w:val="nil"/>
            </w:tcBorders>
            <w:shd w:val="clear" w:color="auto" w:fill="E2EFD9"/>
          </w:tcPr>
          <w:p w14:paraId="34D3FD19" w14:textId="77777777" w:rsidR="00F523F3" w:rsidRPr="00EB0065" w:rsidRDefault="00F523F3" w:rsidP="000D2C82">
            <w:pPr>
              <w:pStyle w:val="TableParagraph"/>
              <w:ind w:right="652"/>
              <w:jc w:val="right"/>
              <w:rPr>
                <w:sz w:val="20"/>
                <w:szCs w:val="20"/>
              </w:rPr>
            </w:pPr>
            <w:r w:rsidRPr="00EB0065">
              <w:rPr>
                <w:sz w:val="20"/>
                <w:szCs w:val="20"/>
              </w:rPr>
              <w:t>45.0</w:t>
            </w:r>
          </w:p>
        </w:tc>
      </w:tr>
      <w:tr w:rsidR="00F523F3" w:rsidRPr="00EB0065" w14:paraId="6DC3C96F" w14:textId="77777777" w:rsidTr="00202251">
        <w:trPr>
          <w:trHeight w:val="412"/>
        </w:trPr>
        <w:tc>
          <w:tcPr>
            <w:tcW w:w="1733" w:type="dxa"/>
            <w:tcBorders>
              <w:top w:val="single" w:sz="4" w:space="0" w:color="FFFFFF"/>
              <w:left w:val="nil"/>
              <w:bottom w:val="single" w:sz="4" w:space="0" w:color="FFFFFF"/>
              <w:right w:val="nil"/>
            </w:tcBorders>
            <w:shd w:val="clear" w:color="auto" w:fill="70AD47"/>
          </w:tcPr>
          <w:p w14:paraId="27411E0E" w14:textId="77777777" w:rsidR="00F523F3" w:rsidRPr="00EB0065" w:rsidRDefault="00F523F3" w:rsidP="000D2C82">
            <w:pPr>
              <w:pStyle w:val="TableParagraph"/>
              <w:ind w:left="290" w:right="281"/>
              <w:jc w:val="center"/>
              <w:rPr>
                <w:b/>
                <w:sz w:val="20"/>
                <w:szCs w:val="20"/>
              </w:rPr>
            </w:pPr>
            <w:r w:rsidRPr="00EB0065">
              <w:rPr>
                <w:b/>
                <w:sz w:val="20"/>
                <w:szCs w:val="20"/>
              </w:rPr>
              <w:t>Mulato</w:t>
            </w:r>
          </w:p>
        </w:tc>
        <w:tc>
          <w:tcPr>
            <w:tcW w:w="1728" w:type="dxa"/>
            <w:tcBorders>
              <w:top w:val="single" w:sz="4" w:space="0" w:color="FFFFFF"/>
              <w:left w:val="nil"/>
              <w:bottom w:val="single" w:sz="4" w:space="0" w:color="FFFFFF"/>
              <w:right w:val="single" w:sz="4" w:space="0" w:color="FFFFFF"/>
            </w:tcBorders>
            <w:shd w:val="clear" w:color="auto" w:fill="C5E0B3"/>
          </w:tcPr>
          <w:p w14:paraId="082AB50A" w14:textId="77777777" w:rsidR="00F523F3" w:rsidRPr="00EB0065" w:rsidRDefault="00F523F3" w:rsidP="000D2C82">
            <w:pPr>
              <w:pStyle w:val="TableParagraph"/>
              <w:ind w:left="325" w:right="315"/>
              <w:jc w:val="center"/>
              <w:rPr>
                <w:sz w:val="20"/>
                <w:szCs w:val="20"/>
              </w:rPr>
            </w:pPr>
            <w:r w:rsidRPr="00EB0065">
              <w:rPr>
                <w:sz w:val="20"/>
                <w:szCs w:val="20"/>
              </w:rPr>
              <w:t>92.0</w:t>
            </w:r>
          </w:p>
        </w:tc>
        <w:tc>
          <w:tcPr>
            <w:tcW w:w="1728" w:type="dxa"/>
            <w:tcBorders>
              <w:top w:val="single" w:sz="4" w:space="0" w:color="FFFFFF"/>
              <w:left w:val="single" w:sz="4" w:space="0" w:color="FFFFFF"/>
              <w:bottom w:val="single" w:sz="4" w:space="0" w:color="FFFFFF"/>
              <w:right w:val="single" w:sz="4" w:space="0" w:color="FFFFFF"/>
            </w:tcBorders>
            <w:shd w:val="clear" w:color="auto" w:fill="C5E0B3"/>
          </w:tcPr>
          <w:p w14:paraId="696FEBB7" w14:textId="77777777" w:rsidR="00F523F3" w:rsidRPr="00EB0065" w:rsidRDefault="00F523F3" w:rsidP="000D2C82">
            <w:pPr>
              <w:pStyle w:val="TableParagraph"/>
              <w:ind w:left="121" w:right="106"/>
              <w:jc w:val="center"/>
              <w:rPr>
                <w:sz w:val="20"/>
                <w:szCs w:val="20"/>
              </w:rPr>
            </w:pPr>
            <w:r w:rsidRPr="00EB0065">
              <w:rPr>
                <w:sz w:val="20"/>
                <w:szCs w:val="20"/>
              </w:rPr>
              <w:t>9.1</w:t>
            </w:r>
          </w:p>
        </w:tc>
        <w:tc>
          <w:tcPr>
            <w:tcW w:w="1729" w:type="dxa"/>
            <w:tcBorders>
              <w:top w:val="single" w:sz="4" w:space="0" w:color="FFFFFF"/>
              <w:left w:val="single" w:sz="4" w:space="0" w:color="FFFFFF"/>
              <w:bottom w:val="single" w:sz="4" w:space="0" w:color="FFFFFF"/>
              <w:right w:val="single" w:sz="6" w:space="0" w:color="FFFFFF"/>
            </w:tcBorders>
            <w:shd w:val="clear" w:color="auto" w:fill="C5E0B3"/>
          </w:tcPr>
          <w:p w14:paraId="05B2B655" w14:textId="77777777" w:rsidR="00F523F3" w:rsidRPr="00EB0065" w:rsidRDefault="00F523F3" w:rsidP="000D2C82">
            <w:pPr>
              <w:pStyle w:val="TableParagraph"/>
              <w:ind w:right="614"/>
              <w:jc w:val="right"/>
              <w:rPr>
                <w:sz w:val="20"/>
                <w:szCs w:val="20"/>
              </w:rPr>
            </w:pPr>
            <w:r w:rsidRPr="00EB0065">
              <w:rPr>
                <w:sz w:val="20"/>
                <w:szCs w:val="20"/>
              </w:rPr>
              <w:t>66.0</w:t>
            </w:r>
          </w:p>
        </w:tc>
        <w:tc>
          <w:tcPr>
            <w:tcW w:w="1462" w:type="dxa"/>
            <w:tcBorders>
              <w:top w:val="single" w:sz="4" w:space="0" w:color="FFFFFF"/>
              <w:left w:val="single" w:sz="6" w:space="0" w:color="FFFFFF"/>
              <w:bottom w:val="single" w:sz="4" w:space="0" w:color="FFFFFF"/>
              <w:right w:val="nil"/>
            </w:tcBorders>
            <w:shd w:val="clear" w:color="auto" w:fill="C5E0B3"/>
          </w:tcPr>
          <w:p w14:paraId="34098F1B" w14:textId="77777777" w:rsidR="00F523F3" w:rsidRPr="00EB0065" w:rsidRDefault="00F523F3" w:rsidP="000D2C82">
            <w:pPr>
              <w:pStyle w:val="TableParagraph"/>
              <w:ind w:right="652"/>
              <w:jc w:val="right"/>
              <w:rPr>
                <w:sz w:val="20"/>
                <w:szCs w:val="20"/>
              </w:rPr>
            </w:pPr>
            <w:r w:rsidRPr="00EB0065">
              <w:rPr>
                <w:sz w:val="20"/>
                <w:szCs w:val="20"/>
              </w:rPr>
              <w:t>67.0</w:t>
            </w:r>
          </w:p>
        </w:tc>
      </w:tr>
      <w:tr w:rsidR="00F523F3" w:rsidRPr="00EB0065" w14:paraId="47648878" w14:textId="77777777" w:rsidTr="00202251">
        <w:trPr>
          <w:trHeight w:val="412"/>
        </w:trPr>
        <w:tc>
          <w:tcPr>
            <w:tcW w:w="1733" w:type="dxa"/>
            <w:tcBorders>
              <w:top w:val="single" w:sz="4" w:space="0" w:color="FFFFFF"/>
              <w:left w:val="nil"/>
              <w:bottom w:val="nil"/>
              <w:right w:val="nil"/>
            </w:tcBorders>
            <w:shd w:val="clear" w:color="auto" w:fill="70AD47"/>
          </w:tcPr>
          <w:p w14:paraId="0B13A43C" w14:textId="77777777" w:rsidR="00F523F3" w:rsidRPr="00EB0065" w:rsidRDefault="00F523F3" w:rsidP="000D2C82">
            <w:pPr>
              <w:pStyle w:val="TableParagraph"/>
              <w:ind w:left="289" w:right="281"/>
              <w:jc w:val="center"/>
              <w:rPr>
                <w:b/>
                <w:sz w:val="20"/>
                <w:szCs w:val="20"/>
              </w:rPr>
            </w:pPr>
            <w:r w:rsidRPr="00EB0065">
              <w:rPr>
                <w:b/>
                <w:sz w:val="20"/>
                <w:szCs w:val="20"/>
              </w:rPr>
              <w:t>Toledo</w:t>
            </w:r>
          </w:p>
        </w:tc>
        <w:tc>
          <w:tcPr>
            <w:tcW w:w="1728" w:type="dxa"/>
            <w:tcBorders>
              <w:top w:val="single" w:sz="4" w:space="0" w:color="FFFFFF"/>
              <w:left w:val="nil"/>
              <w:bottom w:val="nil"/>
              <w:right w:val="single" w:sz="4" w:space="0" w:color="FFFFFF"/>
            </w:tcBorders>
            <w:shd w:val="clear" w:color="auto" w:fill="E2EFD9"/>
          </w:tcPr>
          <w:p w14:paraId="0B903D7C" w14:textId="77777777" w:rsidR="00F523F3" w:rsidRPr="00EB0065" w:rsidRDefault="00F523F3" w:rsidP="000D2C82">
            <w:pPr>
              <w:pStyle w:val="TableParagraph"/>
              <w:ind w:left="325" w:right="315"/>
              <w:jc w:val="center"/>
              <w:rPr>
                <w:sz w:val="20"/>
                <w:szCs w:val="20"/>
              </w:rPr>
            </w:pPr>
            <w:r w:rsidRPr="00EB0065">
              <w:rPr>
                <w:sz w:val="20"/>
                <w:szCs w:val="20"/>
              </w:rPr>
              <w:t>90.0</w:t>
            </w:r>
          </w:p>
        </w:tc>
        <w:tc>
          <w:tcPr>
            <w:tcW w:w="1728" w:type="dxa"/>
            <w:tcBorders>
              <w:top w:val="single" w:sz="4" w:space="0" w:color="FFFFFF"/>
              <w:left w:val="single" w:sz="4" w:space="0" w:color="FFFFFF"/>
              <w:bottom w:val="nil"/>
              <w:right w:val="single" w:sz="4" w:space="0" w:color="FFFFFF"/>
            </w:tcBorders>
            <w:shd w:val="clear" w:color="auto" w:fill="E2EFD9"/>
          </w:tcPr>
          <w:p w14:paraId="37936D8D" w14:textId="77777777" w:rsidR="00F523F3" w:rsidRPr="00EB0065" w:rsidRDefault="00F523F3" w:rsidP="000D2C82">
            <w:pPr>
              <w:pStyle w:val="TableParagraph"/>
              <w:ind w:left="121" w:right="106"/>
              <w:jc w:val="center"/>
              <w:rPr>
                <w:sz w:val="20"/>
                <w:szCs w:val="20"/>
              </w:rPr>
            </w:pPr>
            <w:r w:rsidRPr="00EB0065">
              <w:rPr>
                <w:sz w:val="20"/>
                <w:szCs w:val="20"/>
              </w:rPr>
              <w:t>9.2</w:t>
            </w:r>
          </w:p>
        </w:tc>
        <w:tc>
          <w:tcPr>
            <w:tcW w:w="1729" w:type="dxa"/>
            <w:tcBorders>
              <w:top w:val="single" w:sz="4" w:space="0" w:color="FFFFFF"/>
              <w:left w:val="single" w:sz="4" w:space="0" w:color="FFFFFF"/>
              <w:bottom w:val="nil"/>
              <w:right w:val="single" w:sz="6" w:space="0" w:color="FFFFFF"/>
            </w:tcBorders>
            <w:shd w:val="clear" w:color="auto" w:fill="E2EFD9"/>
          </w:tcPr>
          <w:p w14:paraId="2DDE9A35" w14:textId="77777777" w:rsidR="00F523F3" w:rsidRPr="00EB0065" w:rsidRDefault="00F523F3" w:rsidP="000D2C82">
            <w:pPr>
              <w:pStyle w:val="TableParagraph"/>
              <w:ind w:right="614"/>
              <w:jc w:val="right"/>
              <w:rPr>
                <w:sz w:val="20"/>
                <w:szCs w:val="20"/>
              </w:rPr>
            </w:pPr>
            <w:r w:rsidRPr="00EB0065">
              <w:rPr>
                <w:sz w:val="20"/>
                <w:szCs w:val="20"/>
              </w:rPr>
              <w:t>73.2</w:t>
            </w:r>
          </w:p>
        </w:tc>
        <w:tc>
          <w:tcPr>
            <w:tcW w:w="1462" w:type="dxa"/>
            <w:tcBorders>
              <w:top w:val="single" w:sz="4" w:space="0" w:color="FFFFFF"/>
              <w:left w:val="single" w:sz="6" w:space="0" w:color="FFFFFF"/>
              <w:bottom w:val="nil"/>
              <w:right w:val="nil"/>
            </w:tcBorders>
            <w:shd w:val="clear" w:color="auto" w:fill="E2EFD9"/>
          </w:tcPr>
          <w:p w14:paraId="4FCEB0E1" w14:textId="77777777" w:rsidR="00F523F3" w:rsidRPr="00EB0065" w:rsidRDefault="00F523F3" w:rsidP="000D2C82">
            <w:pPr>
              <w:pStyle w:val="TableParagraph"/>
              <w:ind w:right="652"/>
              <w:jc w:val="right"/>
              <w:rPr>
                <w:sz w:val="20"/>
                <w:szCs w:val="20"/>
              </w:rPr>
            </w:pPr>
            <w:r w:rsidRPr="00EB0065">
              <w:rPr>
                <w:sz w:val="20"/>
                <w:szCs w:val="20"/>
              </w:rPr>
              <w:t>64.0</w:t>
            </w:r>
            <w:commentRangeEnd w:id="12"/>
            <w:r w:rsidR="0027313B" w:rsidRPr="00EB0065">
              <w:rPr>
                <w:rStyle w:val="Refdecomentario"/>
                <w:sz w:val="20"/>
                <w:szCs w:val="20"/>
                <w:lang w:val="es-CO" w:eastAsia="ja-JP"/>
              </w:rPr>
              <w:commentReference w:id="12"/>
            </w:r>
          </w:p>
        </w:tc>
      </w:tr>
    </w:tbl>
    <w:p w14:paraId="76D45089" w14:textId="77777777" w:rsidR="00F523F3" w:rsidRPr="00EB0065" w:rsidRDefault="00F523F3" w:rsidP="00F523F3">
      <w:pPr>
        <w:pStyle w:val="Textoindependiente"/>
        <w:spacing w:before="5"/>
        <w:rPr>
          <w:sz w:val="20"/>
          <w:szCs w:val="20"/>
        </w:rPr>
      </w:pPr>
    </w:p>
    <w:p w14:paraId="4A229C05" w14:textId="77777777" w:rsidR="00F523F3" w:rsidRPr="00EB0065" w:rsidRDefault="00F523F3" w:rsidP="00F523F3">
      <w:pPr>
        <w:spacing w:before="99"/>
        <w:ind w:left="867" w:right="850"/>
        <w:jc w:val="center"/>
        <w:rPr>
          <w:sz w:val="20"/>
          <w:szCs w:val="20"/>
        </w:rPr>
      </w:pPr>
      <w:r w:rsidRPr="00EB0065">
        <w:rPr>
          <w:b/>
          <w:w w:val="105"/>
          <w:sz w:val="20"/>
          <w:szCs w:val="20"/>
        </w:rPr>
        <w:t xml:space="preserve">Fuente: </w:t>
      </w:r>
      <w:r w:rsidRPr="00EB0065">
        <w:rPr>
          <w:w w:val="105"/>
          <w:sz w:val="20"/>
          <w:szCs w:val="20"/>
        </w:rPr>
        <w:t>Franco, Calero y Ávila (2007)</w:t>
      </w:r>
    </w:p>
    <w:p w14:paraId="01E28AC5" w14:textId="1208B56E" w:rsidR="00F523F3" w:rsidRPr="00EB0065" w:rsidRDefault="00F523F3" w:rsidP="00DB4F5D">
      <w:pPr>
        <w:pStyle w:val="Normal0"/>
        <w:rPr>
          <w:b/>
          <w:sz w:val="20"/>
          <w:szCs w:val="20"/>
        </w:rPr>
        <w:sectPr w:rsidR="00F523F3" w:rsidRPr="00EB0065" w:rsidSect="00E15358">
          <w:pgSz w:w="11910" w:h="16840"/>
          <w:pgMar w:top="1417" w:right="1701" w:bottom="1417" w:left="1701" w:header="191" w:footer="1035" w:gutter="0"/>
          <w:cols w:space="720"/>
        </w:sectPr>
      </w:pPr>
    </w:p>
    <w:p w14:paraId="18C0F206" w14:textId="77777777" w:rsidR="003432A9" w:rsidRPr="00EB0065" w:rsidRDefault="003432A9" w:rsidP="003432A9">
      <w:pPr>
        <w:pStyle w:val="Textoindependiente"/>
        <w:spacing w:before="2"/>
        <w:rPr>
          <w:sz w:val="20"/>
          <w:szCs w:val="20"/>
        </w:rPr>
      </w:pPr>
    </w:p>
    <w:p w14:paraId="47571A66" w14:textId="77777777" w:rsidR="003432A9" w:rsidRPr="00EB0065" w:rsidRDefault="003432A9" w:rsidP="00DB4F5D">
      <w:pPr>
        <w:ind w:left="720"/>
        <w:rPr>
          <w:sz w:val="20"/>
          <w:szCs w:val="20"/>
          <w:lang w:val="es-ES"/>
        </w:rPr>
      </w:pPr>
    </w:p>
    <w:p w14:paraId="48842F14" w14:textId="5C13C0FC" w:rsidR="003432A9" w:rsidRPr="00EB0065" w:rsidRDefault="003432A9" w:rsidP="00F523F3">
      <w:pPr>
        <w:rPr>
          <w:sz w:val="20"/>
          <w:szCs w:val="20"/>
          <w:lang w:val="es-ES"/>
        </w:rPr>
      </w:pPr>
      <w:r w:rsidRPr="00EB0065">
        <w:rPr>
          <w:sz w:val="20"/>
          <w:szCs w:val="20"/>
          <w:lang w:val="es-ES"/>
        </w:rPr>
        <w:t>El heno puede ser usado para la alimentación animal brindándole energía y vitaminas a este, siendo una técnica menos costosa que los concentrados. La suplementación en bovinos puede estar en un 0.5 a 1.0% del peso vivo del animal, lo que constituye alrededor de 5 kg por rumiante, esta cantidad puede aumentar cuando el ganado se ha acostumbrado al heno.</w:t>
      </w:r>
    </w:p>
    <w:p w14:paraId="6DDE26FC" w14:textId="77777777" w:rsidR="003432A9" w:rsidRPr="00EB0065" w:rsidRDefault="003432A9" w:rsidP="00DB4F5D">
      <w:pPr>
        <w:ind w:left="720"/>
        <w:rPr>
          <w:sz w:val="20"/>
          <w:szCs w:val="20"/>
          <w:lang w:val="es-ES"/>
        </w:rPr>
      </w:pPr>
    </w:p>
    <w:p w14:paraId="24DE064F" w14:textId="77777777" w:rsidR="003432A9" w:rsidRPr="00EB0065" w:rsidRDefault="003432A9" w:rsidP="00202251">
      <w:pPr>
        <w:rPr>
          <w:sz w:val="20"/>
          <w:szCs w:val="20"/>
          <w:lang w:val="es-ES"/>
        </w:rPr>
      </w:pPr>
    </w:p>
    <w:p w14:paraId="3C69DDDF" w14:textId="621686A0" w:rsidR="003432A9" w:rsidRPr="00EB0065" w:rsidRDefault="003432A9" w:rsidP="00202251">
      <w:pPr>
        <w:pStyle w:val="Ttulo1"/>
        <w:numPr>
          <w:ilvl w:val="0"/>
          <w:numId w:val="136"/>
        </w:numPr>
        <w:spacing w:before="92"/>
        <w:ind w:left="720"/>
        <w:rPr>
          <w:b/>
          <w:bCs/>
          <w:sz w:val="20"/>
          <w:szCs w:val="20"/>
        </w:rPr>
      </w:pPr>
      <w:r w:rsidRPr="00EB0065">
        <w:rPr>
          <w:b/>
          <w:bCs/>
          <w:sz w:val="20"/>
          <w:szCs w:val="20"/>
        </w:rPr>
        <w:t>Elaboración y manejo manual de heno:</w:t>
      </w:r>
    </w:p>
    <w:p w14:paraId="28C97C76" w14:textId="77777777" w:rsidR="00202251" w:rsidRPr="00EB0065" w:rsidRDefault="00202251" w:rsidP="00202251">
      <w:pPr>
        <w:rPr>
          <w:sz w:val="20"/>
          <w:szCs w:val="20"/>
        </w:rPr>
      </w:pPr>
    </w:p>
    <w:p w14:paraId="3D85E8D9" w14:textId="7CCC913A" w:rsidR="00F523F3" w:rsidRPr="00EB0065" w:rsidRDefault="00F523F3" w:rsidP="00F523F3">
      <w:pPr>
        <w:pStyle w:val="Normal0"/>
        <w:pBdr>
          <w:top w:val="nil"/>
          <w:left w:val="nil"/>
          <w:bottom w:val="nil"/>
          <w:right w:val="nil"/>
          <w:between w:val="nil"/>
        </w:pBdr>
        <w:rPr>
          <w:b/>
          <w:bCs/>
          <w:sz w:val="20"/>
          <w:szCs w:val="20"/>
        </w:rPr>
      </w:pPr>
      <w:r w:rsidRPr="00EB0065">
        <w:rPr>
          <w:b/>
          <w:bCs/>
          <w:sz w:val="20"/>
          <w:szCs w:val="20"/>
        </w:rPr>
        <w:t>Figura 6.</w:t>
      </w:r>
    </w:p>
    <w:p w14:paraId="55429BF5" w14:textId="049C37B4" w:rsidR="00F523F3" w:rsidRPr="00EB0065" w:rsidRDefault="00F523F3" w:rsidP="00F523F3">
      <w:pPr>
        <w:pStyle w:val="Normal0"/>
        <w:pBdr>
          <w:top w:val="nil"/>
          <w:left w:val="nil"/>
          <w:bottom w:val="nil"/>
          <w:right w:val="nil"/>
          <w:between w:val="nil"/>
        </w:pBdr>
        <w:rPr>
          <w:sz w:val="20"/>
          <w:szCs w:val="20"/>
        </w:rPr>
      </w:pPr>
      <w:r w:rsidRPr="00EB0065">
        <w:rPr>
          <w:sz w:val="20"/>
          <w:szCs w:val="20"/>
        </w:rPr>
        <w:t>Manejo manual del heno.</w:t>
      </w:r>
    </w:p>
    <w:p w14:paraId="44718E4D" w14:textId="77777777" w:rsidR="003432A9" w:rsidRPr="00EB0065" w:rsidRDefault="003432A9" w:rsidP="003432A9">
      <w:pPr>
        <w:pStyle w:val="Textoindependiente"/>
        <w:rPr>
          <w:b/>
          <w:sz w:val="20"/>
          <w:szCs w:val="20"/>
        </w:rPr>
      </w:pPr>
      <w:commentRangeStart w:id="13"/>
    </w:p>
    <w:p w14:paraId="536CF517" w14:textId="179CEFB0" w:rsidR="003432A9" w:rsidRPr="00EB0065" w:rsidRDefault="003432A9" w:rsidP="003432A9">
      <w:pPr>
        <w:pStyle w:val="Textoindependiente"/>
        <w:spacing w:before="7"/>
        <w:rPr>
          <w:b/>
          <w:sz w:val="20"/>
          <w:szCs w:val="20"/>
        </w:rPr>
      </w:pPr>
      <w:r w:rsidRPr="00EB0065">
        <w:rPr>
          <w:noProof/>
          <w:sz w:val="20"/>
          <w:szCs w:val="20"/>
        </w:rPr>
        <mc:AlternateContent>
          <mc:Choice Requires="wpg">
            <w:drawing>
              <wp:anchor distT="0" distB="0" distL="0" distR="0" simplePos="0" relativeHeight="251659264" behindDoc="1" locked="0" layoutInCell="1" allowOverlap="1" wp14:anchorId="13BB0EDF" wp14:editId="7AA49960">
                <wp:simplePos x="0" y="0"/>
                <wp:positionH relativeFrom="page">
                  <wp:posOffset>1186180</wp:posOffset>
                </wp:positionH>
                <wp:positionV relativeFrom="paragraph">
                  <wp:posOffset>102870</wp:posOffset>
                </wp:positionV>
                <wp:extent cx="2218055" cy="1330960"/>
                <wp:effectExtent l="5080" t="9525" r="5715" b="2540"/>
                <wp:wrapTopAndBottom/>
                <wp:docPr id="1555653141"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8055" cy="1330960"/>
                          <a:chOff x="1868" y="162"/>
                          <a:chExt cx="3493" cy="2096"/>
                        </a:xfrm>
                      </wpg:grpSpPr>
                      <wps:wsp>
                        <wps:cNvPr id="81813728" name="Freeform 12"/>
                        <wps:cNvSpPr>
                          <a:spLocks/>
                        </wps:cNvSpPr>
                        <wps:spPr bwMode="auto">
                          <a:xfrm>
                            <a:off x="1867" y="161"/>
                            <a:ext cx="3493" cy="2096"/>
                          </a:xfrm>
                          <a:custGeom>
                            <a:avLst/>
                            <a:gdLst>
                              <a:gd name="T0" fmla="+- 0 5151 1868"/>
                              <a:gd name="T1" fmla="*/ T0 w 3493"/>
                              <a:gd name="T2" fmla="+- 0 162 162"/>
                              <a:gd name="T3" fmla="*/ 162 h 2096"/>
                              <a:gd name="T4" fmla="+- 0 2077 1868"/>
                              <a:gd name="T5" fmla="*/ T4 w 3493"/>
                              <a:gd name="T6" fmla="+- 0 162 162"/>
                              <a:gd name="T7" fmla="*/ 162 h 2096"/>
                              <a:gd name="T8" fmla="+- 0 2011 1868"/>
                              <a:gd name="T9" fmla="*/ T8 w 3493"/>
                              <a:gd name="T10" fmla="+- 0 173 162"/>
                              <a:gd name="T11" fmla="*/ 173 h 2096"/>
                              <a:gd name="T12" fmla="+- 0 1954 1868"/>
                              <a:gd name="T13" fmla="*/ T12 w 3493"/>
                              <a:gd name="T14" fmla="+- 0 202 162"/>
                              <a:gd name="T15" fmla="*/ 202 h 2096"/>
                              <a:gd name="T16" fmla="+- 0 1908 1868"/>
                              <a:gd name="T17" fmla="*/ T16 w 3493"/>
                              <a:gd name="T18" fmla="+- 0 248 162"/>
                              <a:gd name="T19" fmla="*/ 248 h 2096"/>
                              <a:gd name="T20" fmla="+- 0 1878 1868"/>
                              <a:gd name="T21" fmla="*/ T20 w 3493"/>
                              <a:gd name="T22" fmla="+- 0 305 162"/>
                              <a:gd name="T23" fmla="*/ 305 h 2096"/>
                              <a:gd name="T24" fmla="+- 0 1868 1868"/>
                              <a:gd name="T25" fmla="*/ T24 w 3493"/>
                              <a:gd name="T26" fmla="+- 0 371 162"/>
                              <a:gd name="T27" fmla="*/ 371 h 2096"/>
                              <a:gd name="T28" fmla="+- 0 1868 1868"/>
                              <a:gd name="T29" fmla="*/ T28 w 3493"/>
                              <a:gd name="T30" fmla="+- 0 2048 162"/>
                              <a:gd name="T31" fmla="*/ 2048 h 2096"/>
                              <a:gd name="T32" fmla="+- 0 1878 1868"/>
                              <a:gd name="T33" fmla="*/ T32 w 3493"/>
                              <a:gd name="T34" fmla="+- 0 2114 162"/>
                              <a:gd name="T35" fmla="*/ 2114 h 2096"/>
                              <a:gd name="T36" fmla="+- 0 1908 1868"/>
                              <a:gd name="T37" fmla="*/ T36 w 3493"/>
                              <a:gd name="T38" fmla="+- 0 2171 162"/>
                              <a:gd name="T39" fmla="*/ 2171 h 2096"/>
                              <a:gd name="T40" fmla="+- 0 1954 1868"/>
                              <a:gd name="T41" fmla="*/ T40 w 3493"/>
                              <a:gd name="T42" fmla="+- 0 2217 162"/>
                              <a:gd name="T43" fmla="*/ 2217 h 2096"/>
                              <a:gd name="T44" fmla="+- 0 2011 1868"/>
                              <a:gd name="T45" fmla="*/ T44 w 3493"/>
                              <a:gd name="T46" fmla="+- 0 2247 162"/>
                              <a:gd name="T47" fmla="*/ 2247 h 2096"/>
                              <a:gd name="T48" fmla="+- 0 2077 1868"/>
                              <a:gd name="T49" fmla="*/ T48 w 3493"/>
                              <a:gd name="T50" fmla="+- 0 2257 162"/>
                              <a:gd name="T51" fmla="*/ 2257 h 2096"/>
                              <a:gd name="T52" fmla="+- 0 5151 1868"/>
                              <a:gd name="T53" fmla="*/ T52 w 3493"/>
                              <a:gd name="T54" fmla="+- 0 2257 162"/>
                              <a:gd name="T55" fmla="*/ 2257 h 2096"/>
                              <a:gd name="T56" fmla="+- 0 5217 1868"/>
                              <a:gd name="T57" fmla="*/ T56 w 3493"/>
                              <a:gd name="T58" fmla="+- 0 2247 162"/>
                              <a:gd name="T59" fmla="*/ 2247 h 2096"/>
                              <a:gd name="T60" fmla="+- 0 5274 1868"/>
                              <a:gd name="T61" fmla="*/ T60 w 3493"/>
                              <a:gd name="T62" fmla="+- 0 2217 162"/>
                              <a:gd name="T63" fmla="*/ 2217 h 2096"/>
                              <a:gd name="T64" fmla="+- 0 5320 1868"/>
                              <a:gd name="T65" fmla="*/ T64 w 3493"/>
                              <a:gd name="T66" fmla="+- 0 2171 162"/>
                              <a:gd name="T67" fmla="*/ 2171 h 2096"/>
                              <a:gd name="T68" fmla="+- 0 5349 1868"/>
                              <a:gd name="T69" fmla="*/ T68 w 3493"/>
                              <a:gd name="T70" fmla="+- 0 2114 162"/>
                              <a:gd name="T71" fmla="*/ 2114 h 2096"/>
                              <a:gd name="T72" fmla="+- 0 5360 1868"/>
                              <a:gd name="T73" fmla="*/ T72 w 3493"/>
                              <a:gd name="T74" fmla="+- 0 2048 162"/>
                              <a:gd name="T75" fmla="*/ 2048 h 2096"/>
                              <a:gd name="T76" fmla="+- 0 5360 1868"/>
                              <a:gd name="T77" fmla="*/ T76 w 3493"/>
                              <a:gd name="T78" fmla="+- 0 371 162"/>
                              <a:gd name="T79" fmla="*/ 371 h 2096"/>
                              <a:gd name="T80" fmla="+- 0 5349 1868"/>
                              <a:gd name="T81" fmla="*/ T80 w 3493"/>
                              <a:gd name="T82" fmla="+- 0 305 162"/>
                              <a:gd name="T83" fmla="*/ 305 h 2096"/>
                              <a:gd name="T84" fmla="+- 0 5320 1868"/>
                              <a:gd name="T85" fmla="*/ T84 w 3493"/>
                              <a:gd name="T86" fmla="+- 0 248 162"/>
                              <a:gd name="T87" fmla="*/ 248 h 2096"/>
                              <a:gd name="T88" fmla="+- 0 5274 1868"/>
                              <a:gd name="T89" fmla="*/ T88 w 3493"/>
                              <a:gd name="T90" fmla="+- 0 202 162"/>
                              <a:gd name="T91" fmla="*/ 202 h 2096"/>
                              <a:gd name="T92" fmla="+- 0 5217 1868"/>
                              <a:gd name="T93" fmla="*/ T92 w 3493"/>
                              <a:gd name="T94" fmla="+- 0 173 162"/>
                              <a:gd name="T95" fmla="*/ 173 h 2096"/>
                              <a:gd name="T96" fmla="+- 0 5151 1868"/>
                              <a:gd name="T97" fmla="*/ T96 w 3493"/>
                              <a:gd name="T98" fmla="+- 0 162 162"/>
                              <a:gd name="T99" fmla="*/ 162 h 20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3493" h="2096">
                                <a:moveTo>
                                  <a:pt x="3283" y="0"/>
                                </a:moveTo>
                                <a:lnTo>
                                  <a:pt x="209" y="0"/>
                                </a:lnTo>
                                <a:lnTo>
                                  <a:pt x="143" y="11"/>
                                </a:lnTo>
                                <a:lnTo>
                                  <a:pt x="86" y="40"/>
                                </a:lnTo>
                                <a:lnTo>
                                  <a:pt x="40" y="86"/>
                                </a:lnTo>
                                <a:lnTo>
                                  <a:pt x="10" y="143"/>
                                </a:lnTo>
                                <a:lnTo>
                                  <a:pt x="0" y="209"/>
                                </a:lnTo>
                                <a:lnTo>
                                  <a:pt x="0" y="1886"/>
                                </a:lnTo>
                                <a:lnTo>
                                  <a:pt x="10" y="1952"/>
                                </a:lnTo>
                                <a:lnTo>
                                  <a:pt x="40" y="2009"/>
                                </a:lnTo>
                                <a:lnTo>
                                  <a:pt x="86" y="2055"/>
                                </a:lnTo>
                                <a:lnTo>
                                  <a:pt x="143" y="2085"/>
                                </a:lnTo>
                                <a:lnTo>
                                  <a:pt x="209" y="2095"/>
                                </a:lnTo>
                                <a:lnTo>
                                  <a:pt x="3283" y="2095"/>
                                </a:lnTo>
                                <a:lnTo>
                                  <a:pt x="3349" y="2085"/>
                                </a:lnTo>
                                <a:lnTo>
                                  <a:pt x="3406" y="2055"/>
                                </a:lnTo>
                                <a:lnTo>
                                  <a:pt x="3452" y="2009"/>
                                </a:lnTo>
                                <a:lnTo>
                                  <a:pt x="3481" y="1952"/>
                                </a:lnTo>
                                <a:lnTo>
                                  <a:pt x="3492" y="1886"/>
                                </a:lnTo>
                                <a:lnTo>
                                  <a:pt x="3492" y="209"/>
                                </a:lnTo>
                                <a:lnTo>
                                  <a:pt x="3481" y="143"/>
                                </a:lnTo>
                                <a:lnTo>
                                  <a:pt x="3452" y="86"/>
                                </a:lnTo>
                                <a:lnTo>
                                  <a:pt x="3406" y="40"/>
                                </a:lnTo>
                                <a:lnTo>
                                  <a:pt x="3349" y="11"/>
                                </a:lnTo>
                                <a:lnTo>
                                  <a:pt x="3283" y="0"/>
                                </a:lnTo>
                                <a:close/>
                              </a:path>
                            </a:pathLst>
                          </a:custGeom>
                          <a:solidFill>
                            <a:srgbClr val="81B859">
                              <a:alpha val="90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1093571" name="Text Box 13"/>
                        <wps:cNvSpPr txBox="1">
                          <a:spLocks noChangeArrowheads="1"/>
                        </wps:cNvSpPr>
                        <wps:spPr bwMode="auto">
                          <a:xfrm>
                            <a:off x="1867" y="161"/>
                            <a:ext cx="3493" cy="2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0D781" w14:textId="77777777" w:rsidR="003432A9" w:rsidRPr="003432A9" w:rsidRDefault="003432A9" w:rsidP="003432A9">
                              <w:pPr>
                                <w:jc w:val="both"/>
                                <w:rPr>
                                  <w:b/>
                                  <w:sz w:val="20"/>
                                  <w:szCs w:val="20"/>
                                </w:rPr>
                              </w:pPr>
                            </w:p>
                            <w:p w14:paraId="05782C09" w14:textId="77777777" w:rsidR="003432A9" w:rsidRPr="003432A9" w:rsidRDefault="003432A9" w:rsidP="003432A9">
                              <w:pPr>
                                <w:jc w:val="both"/>
                                <w:rPr>
                                  <w:b/>
                                  <w:sz w:val="20"/>
                                  <w:szCs w:val="20"/>
                                </w:rPr>
                              </w:pPr>
                            </w:p>
                            <w:p w14:paraId="6E3E0346" w14:textId="77777777" w:rsidR="003432A9" w:rsidRPr="003432A9" w:rsidRDefault="003432A9" w:rsidP="003432A9">
                              <w:pPr>
                                <w:spacing w:line="218" w:lineRule="auto"/>
                                <w:ind w:left="150" w:right="138"/>
                                <w:jc w:val="both"/>
                                <w:rPr>
                                  <w:sz w:val="20"/>
                                  <w:szCs w:val="20"/>
                                </w:rPr>
                              </w:pPr>
                              <w:r w:rsidRPr="003432A9">
                                <w:rPr>
                                  <w:sz w:val="20"/>
                                  <w:szCs w:val="20"/>
                                </w:rPr>
                                <w:t>1.</w:t>
                              </w:r>
                              <w:ins w:id="14" w:author="lenovo" w:date="2020-08-20T14:18:00Z">
                                <w:r w:rsidRPr="003432A9">
                                  <w:rPr>
                                    <w:sz w:val="20"/>
                                    <w:szCs w:val="20"/>
                                  </w:rPr>
                                  <w:t xml:space="preserve"> </w:t>
                                </w:r>
                              </w:ins>
                              <w:r w:rsidRPr="003432A9">
                                <w:rPr>
                                  <w:sz w:val="20"/>
                                  <w:szCs w:val="20"/>
                                </w:rPr>
                                <w:t>Cortar el forraje en horas de la mañana con machete o guadaña.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BB0EDF" id="Grupo 27" o:spid="_x0000_s1035" style="position:absolute;margin-left:93.4pt;margin-top:8.1pt;width:174.65pt;height:104.8pt;z-index:-251657216;mso-wrap-distance-left:0;mso-wrap-distance-right:0;mso-position-horizontal-relative:page;mso-position-vertical-relative:text" coordorigin="1868,162" coordsize="3493,2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">
                <v:shape id="Freeform 12" o:spid="_x0000_s1036" style="position:absolute;left:1867;top:161;width:3493;height:2096;visibility:visible;mso-wrap-style:square;v-text-anchor:top" coordsize="3493,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" path="m3283,l209,,143,11,86,40,40,86,10,143,,209,,1886r10,66l40,2009r46,46l143,2085r66,10l3283,2095r66,-10l3406,2055r46,-46l3481,1952r11,-66l3492,209r-11,-66l3452,86,3406,40,3349,11,3283,xe" fillcolor="#81b859" stroked="f">
                  <v:fill opacity="59110f"/>
                  <v:path arrowok="t" o:connecttype="custom" o:connectlocs="3283,162;209,162;143,173;86,202;40,248;10,305;0,371;0,2048;10,2114;40,2171;86,2217;143,2247;209,2257;3283,2257;3349,2247;3406,2217;3452,2171;3481,2114;3492,2048;3492,371;3481,305;3452,248;3406,202;3349,173;3283,162" o:connectangles="0,0,0,0,0,0,0,0,0,0,0,0,0,0,0,0,0,0,0,0,0,0,0,0,0"/>
                </v:shape>
                <v:shapetype id="_x0000_t202" coordsize="21600,21600" o:spt="202" path="m,l,21600r21600,l21600,xe">
                  <v:stroke joinstyle="miter"/>
                  <v:path gradientshapeok="t" o:connecttype="rect"/>
                </v:shapetype>
                <v:shape id="Text Box 13" o:spid="_x0000_s1037" type="#_x0000_t202" style="position:absolute;left:1867;top:161;width:3493;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" filled="f" stroked="f">
                  <v:textbox inset="0,0,0,0">
                    <w:txbxContent>
                      <w:p w14:paraId="10A0D781" w14:textId="77777777" w:rsidR="003432A9" w:rsidRPr="003432A9" w:rsidRDefault="003432A9" w:rsidP="003432A9">
                        <w:pPr>
                          <w:jc w:val="both"/>
                          <w:rPr>
                            <w:b/>
                            <w:sz w:val="20"/>
                            <w:szCs w:val="20"/>
                          </w:rPr>
                        </w:pPr>
                      </w:p>
                      <w:p w14:paraId="05782C09" w14:textId="77777777" w:rsidR="003432A9" w:rsidRPr="003432A9" w:rsidRDefault="003432A9" w:rsidP="003432A9">
                        <w:pPr>
                          <w:jc w:val="both"/>
                          <w:rPr>
                            <w:b/>
                            <w:sz w:val="20"/>
                            <w:szCs w:val="20"/>
                          </w:rPr>
                        </w:pPr>
                      </w:p>
                      <w:p w14:paraId="6E3E0346" w14:textId="77777777" w:rsidR="003432A9" w:rsidRPr="003432A9" w:rsidRDefault="003432A9" w:rsidP="003432A9">
                        <w:pPr>
                          <w:spacing w:line="218" w:lineRule="auto"/>
                          <w:ind w:left="150" w:right="138"/>
                          <w:jc w:val="both"/>
                          <w:rPr>
                            <w:sz w:val="20"/>
                            <w:szCs w:val="20"/>
                          </w:rPr>
                        </w:pPr>
                        <w:r w:rsidRPr="003432A9">
                          <w:rPr>
                            <w:sz w:val="20"/>
                            <w:szCs w:val="20"/>
                          </w:rPr>
                          <w:t>1.</w:t>
                        </w:r>
                        <w:ins w:id="15" w:author="lenovo" w:date="2020-08-20T14:18:00Z">
                          <w:r w:rsidRPr="003432A9">
                            <w:rPr>
                              <w:sz w:val="20"/>
                              <w:szCs w:val="20"/>
                            </w:rPr>
                            <w:t xml:space="preserve"> </w:t>
                          </w:r>
                        </w:ins>
                        <w:r w:rsidRPr="003432A9">
                          <w:rPr>
                            <w:sz w:val="20"/>
                            <w:szCs w:val="20"/>
                          </w:rPr>
                          <w:t>Cortar el forraje en horas de la mañana con machete o guadaña.</w:t>
                        </w:r>
                      </w:p>
                    </w:txbxContent>
                  </v:textbox>
                </v:shape>
                <w10:wrap type="topAndBottom" anchorx="page"/>
              </v:group>
            </w:pict>
          </mc:Fallback>
        </mc:AlternateContent>
      </w:r>
      <w:r w:rsidRPr="00EB0065">
        <w:rPr>
          <w:noProof/>
          <w:sz w:val="20"/>
          <w:szCs w:val="20"/>
        </w:rPr>
        <mc:AlternateContent>
          <mc:Choice Requires="wps">
            <w:drawing>
              <wp:anchor distT="0" distB="0" distL="0" distR="0" simplePos="0" relativeHeight="251660288" behindDoc="1" locked="0" layoutInCell="1" allowOverlap="1" wp14:anchorId="0A362B80" wp14:editId="06ACD685">
                <wp:simplePos x="0" y="0"/>
                <wp:positionH relativeFrom="page">
                  <wp:posOffset>3588385</wp:posOffset>
                </wp:positionH>
                <wp:positionV relativeFrom="paragraph">
                  <wp:posOffset>534035</wp:posOffset>
                </wp:positionV>
                <wp:extent cx="419100" cy="550545"/>
                <wp:effectExtent l="6985" t="2540" r="2540" b="0"/>
                <wp:wrapTopAndBottom/>
                <wp:docPr id="1677547250" name="Forma libre: forma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9100" cy="550545"/>
                        </a:xfrm>
                        <a:custGeom>
                          <a:avLst/>
                          <a:gdLst>
                            <a:gd name="T0" fmla="+- 0 5981 5651"/>
                            <a:gd name="T1" fmla="*/ T0 w 660"/>
                            <a:gd name="T2" fmla="+- 0 841 841"/>
                            <a:gd name="T3" fmla="*/ 841 h 867"/>
                            <a:gd name="T4" fmla="+- 0 5981 5651"/>
                            <a:gd name="T5" fmla="*/ T4 w 660"/>
                            <a:gd name="T6" fmla="+- 0 1014 841"/>
                            <a:gd name="T7" fmla="*/ 1014 h 867"/>
                            <a:gd name="T8" fmla="+- 0 5651 5651"/>
                            <a:gd name="T9" fmla="*/ T8 w 660"/>
                            <a:gd name="T10" fmla="+- 0 1014 841"/>
                            <a:gd name="T11" fmla="*/ 1014 h 867"/>
                            <a:gd name="T12" fmla="+- 0 5651 5651"/>
                            <a:gd name="T13" fmla="*/ T12 w 660"/>
                            <a:gd name="T14" fmla="+- 0 1533 841"/>
                            <a:gd name="T15" fmla="*/ 1533 h 867"/>
                            <a:gd name="T16" fmla="+- 0 5981 5651"/>
                            <a:gd name="T17" fmla="*/ T16 w 660"/>
                            <a:gd name="T18" fmla="+- 0 1533 841"/>
                            <a:gd name="T19" fmla="*/ 1533 h 867"/>
                            <a:gd name="T20" fmla="+- 0 5981 5651"/>
                            <a:gd name="T21" fmla="*/ T20 w 660"/>
                            <a:gd name="T22" fmla="+- 0 1707 841"/>
                            <a:gd name="T23" fmla="*/ 1707 h 867"/>
                            <a:gd name="T24" fmla="+- 0 6310 5651"/>
                            <a:gd name="T25" fmla="*/ T24 w 660"/>
                            <a:gd name="T26" fmla="+- 0 1274 841"/>
                            <a:gd name="T27" fmla="*/ 1274 h 867"/>
                            <a:gd name="T28" fmla="+- 0 5981 5651"/>
                            <a:gd name="T29" fmla="*/ T28 w 660"/>
                            <a:gd name="T30" fmla="+- 0 841 841"/>
                            <a:gd name="T31" fmla="*/ 841 h 86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60" h="867">
                              <a:moveTo>
                                <a:pt x="330" y="0"/>
                              </a:moveTo>
                              <a:lnTo>
                                <a:pt x="330" y="173"/>
                              </a:lnTo>
                              <a:lnTo>
                                <a:pt x="0" y="173"/>
                              </a:lnTo>
                              <a:lnTo>
                                <a:pt x="0" y="692"/>
                              </a:lnTo>
                              <a:lnTo>
                                <a:pt x="330" y="692"/>
                              </a:lnTo>
                              <a:lnTo>
                                <a:pt x="330" y="866"/>
                              </a:lnTo>
                              <a:lnTo>
                                <a:pt x="659" y="433"/>
                              </a:lnTo>
                              <a:lnTo>
                                <a:pt x="330" y="0"/>
                              </a:lnTo>
                              <a:close/>
                            </a:path>
                          </a:pathLst>
                        </a:custGeom>
                        <a:solidFill>
                          <a:srgbClr val="7CB1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36023F" id="Forma libre: forma 26" o:spid="_x0000_s1026" style="position:absolute;margin-left:282.55pt;margin-top:42.05pt;width:33pt;height:43.3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60,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" path="m330,r,173l,173,,692r330,l330,866,659,433,330,xe" fillcolor="#7cb154" stroked="f">
                <v:path arrowok="t" o:connecttype="custom" o:connectlocs="209550,534035;209550,643890;0,643890;0,973455;209550,973455;209550,1083945;418465,808990;209550,534035" o:connectangles="0,0,0,0,0,0,0,0"/>
                <w10:wrap type="topAndBottom" anchorx="page"/>
              </v:shape>
            </w:pict>
          </mc:Fallback>
        </mc:AlternateContent>
      </w:r>
      <w:r w:rsidRPr="00EB0065">
        <w:rPr>
          <w:noProof/>
          <w:sz w:val="20"/>
          <w:szCs w:val="20"/>
        </w:rPr>
        <mc:AlternateContent>
          <mc:Choice Requires="wpg">
            <w:drawing>
              <wp:anchor distT="0" distB="0" distL="0" distR="0" simplePos="0" relativeHeight="251661312" behindDoc="1" locked="0" layoutInCell="1" allowOverlap="1" wp14:anchorId="5B2F809A" wp14:editId="66816734">
                <wp:simplePos x="0" y="0"/>
                <wp:positionH relativeFrom="page">
                  <wp:posOffset>4193540</wp:posOffset>
                </wp:positionH>
                <wp:positionV relativeFrom="paragraph">
                  <wp:posOffset>118745</wp:posOffset>
                </wp:positionV>
                <wp:extent cx="2218055" cy="1330960"/>
                <wp:effectExtent l="2540" t="6350" r="8255" b="5715"/>
                <wp:wrapTopAndBottom/>
                <wp:docPr id="1656686891"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8055" cy="1330960"/>
                          <a:chOff x="6604" y="187"/>
                          <a:chExt cx="3493" cy="2096"/>
                        </a:xfrm>
                      </wpg:grpSpPr>
                      <wps:wsp>
                        <wps:cNvPr id="1851233741" name="Freeform 16"/>
                        <wps:cNvSpPr>
                          <a:spLocks/>
                        </wps:cNvSpPr>
                        <wps:spPr bwMode="auto">
                          <a:xfrm>
                            <a:off x="6603" y="186"/>
                            <a:ext cx="3493" cy="2096"/>
                          </a:xfrm>
                          <a:custGeom>
                            <a:avLst/>
                            <a:gdLst>
                              <a:gd name="T0" fmla="+- 0 9886 6604"/>
                              <a:gd name="T1" fmla="*/ T0 w 3493"/>
                              <a:gd name="T2" fmla="+- 0 187 187"/>
                              <a:gd name="T3" fmla="*/ 187 h 2096"/>
                              <a:gd name="T4" fmla="+- 0 6813 6604"/>
                              <a:gd name="T5" fmla="*/ T4 w 3493"/>
                              <a:gd name="T6" fmla="+- 0 187 187"/>
                              <a:gd name="T7" fmla="*/ 187 h 2096"/>
                              <a:gd name="T8" fmla="+- 0 6747 6604"/>
                              <a:gd name="T9" fmla="*/ T8 w 3493"/>
                              <a:gd name="T10" fmla="+- 0 197 187"/>
                              <a:gd name="T11" fmla="*/ 197 h 2096"/>
                              <a:gd name="T12" fmla="+- 0 6689 6604"/>
                              <a:gd name="T13" fmla="*/ T12 w 3493"/>
                              <a:gd name="T14" fmla="+- 0 227 187"/>
                              <a:gd name="T15" fmla="*/ 227 h 2096"/>
                              <a:gd name="T16" fmla="+- 0 6644 6604"/>
                              <a:gd name="T17" fmla="*/ T16 w 3493"/>
                              <a:gd name="T18" fmla="+- 0 273 187"/>
                              <a:gd name="T19" fmla="*/ 273 h 2096"/>
                              <a:gd name="T20" fmla="+- 0 6614 6604"/>
                              <a:gd name="T21" fmla="*/ T20 w 3493"/>
                              <a:gd name="T22" fmla="+- 0 330 187"/>
                              <a:gd name="T23" fmla="*/ 330 h 2096"/>
                              <a:gd name="T24" fmla="+- 0 6604 6604"/>
                              <a:gd name="T25" fmla="*/ T24 w 3493"/>
                              <a:gd name="T26" fmla="+- 0 396 187"/>
                              <a:gd name="T27" fmla="*/ 396 h 2096"/>
                              <a:gd name="T28" fmla="+- 0 6604 6604"/>
                              <a:gd name="T29" fmla="*/ T28 w 3493"/>
                              <a:gd name="T30" fmla="+- 0 2073 187"/>
                              <a:gd name="T31" fmla="*/ 2073 h 2096"/>
                              <a:gd name="T32" fmla="+- 0 6614 6604"/>
                              <a:gd name="T33" fmla="*/ T32 w 3493"/>
                              <a:gd name="T34" fmla="+- 0 2139 187"/>
                              <a:gd name="T35" fmla="*/ 2139 h 2096"/>
                              <a:gd name="T36" fmla="+- 0 6644 6604"/>
                              <a:gd name="T37" fmla="*/ T36 w 3493"/>
                              <a:gd name="T38" fmla="+- 0 2196 187"/>
                              <a:gd name="T39" fmla="*/ 2196 h 2096"/>
                              <a:gd name="T40" fmla="+- 0 6689 6604"/>
                              <a:gd name="T41" fmla="*/ T40 w 3493"/>
                              <a:gd name="T42" fmla="+- 0 2242 187"/>
                              <a:gd name="T43" fmla="*/ 2242 h 2096"/>
                              <a:gd name="T44" fmla="+- 0 6747 6604"/>
                              <a:gd name="T45" fmla="*/ T44 w 3493"/>
                              <a:gd name="T46" fmla="+- 0 2272 187"/>
                              <a:gd name="T47" fmla="*/ 2272 h 2096"/>
                              <a:gd name="T48" fmla="+- 0 6813 6604"/>
                              <a:gd name="T49" fmla="*/ T48 w 3493"/>
                              <a:gd name="T50" fmla="+- 0 2282 187"/>
                              <a:gd name="T51" fmla="*/ 2282 h 2096"/>
                              <a:gd name="T52" fmla="+- 0 9886 6604"/>
                              <a:gd name="T53" fmla="*/ T52 w 3493"/>
                              <a:gd name="T54" fmla="+- 0 2282 187"/>
                              <a:gd name="T55" fmla="*/ 2282 h 2096"/>
                              <a:gd name="T56" fmla="+- 0 9953 6604"/>
                              <a:gd name="T57" fmla="*/ T56 w 3493"/>
                              <a:gd name="T58" fmla="+- 0 2272 187"/>
                              <a:gd name="T59" fmla="*/ 2272 h 2096"/>
                              <a:gd name="T60" fmla="+- 0 10010 6604"/>
                              <a:gd name="T61" fmla="*/ T60 w 3493"/>
                              <a:gd name="T62" fmla="+- 0 2242 187"/>
                              <a:gd name="T63" fmla="*/ 2242 h 2096"/>
                              <a:gd name="T64" fmla="+- 0 10056 6604"/>
                              <a:gd name="T65" fmla="*/ T64 w 3493"/>
                              <a:gd name="T66" fmla="+- 0 2196 187"/>
                              <a:gd name="T67" fmla="*/ 2196 h 2096"/>
                              <a:gd name="T68" fmla="+- 0 10085 6604"/>
                              <a:gd name="T69" fmla="*/ T68 w 3493"/>
                              <a:gd name="T70" fmla="+- 0 2139 187"/>
                              <a:gd name="T71" fmla="*/ 2139 h 2096"/>
                              <a:gd name="T72" fmla="+- 0 10096 6604"/>
                              <a:gd name="T73" fmla="*/ T72 w 3493"/>
                              <a:gd name="T74" fmla="+- 0 2073 187"/>
                              <a:gd name="T75" fmla="*/ 2073 h 2096"/>
                              <a:gd name="T76" fmla="+- 0 10096 6604"/>
                              <a:gd name="T77" fmla="*/ T76 w 3493"/>
                              <a:gd name="T78" fmla="+- 0 396 187"/>
                              <a:gd name="T79" fmla="*/ 396 h 2096"/>
                              <a:gd name="T80" fmla="+- 0 10085 6604"/>
                              <a:gd name="T81" fmla="*/ T80 w 3493"/>
                              <a:gd name="T82" fmla="+- 0 330 187"/>
                              <a:gd name="T83" fmla="*/ 330 h 2096"/>
                              <a:gd name="T84" fmla="+- 0 10056 6604"/>
                              <a:gd name="T85" fmla="*/ T84 w 3493"/>
                              <a:gd name="T86" fmla="+- 0 273 187"/>
                              <a:gd name="T87" fmla="*/ 273 h 2096"/>
                              <a:gd name="T88" fmla="+- 0 10010 6604"/>
                              <a:gd name="T89" fmla="*/ T88 w 3493"/>
                              <a:gd name="T90" fmla="+- 0 227 187"/>
                              <a:gd name="T91" fmla="*/ 227 h 2096"/>
                              <a:gd name="T92" fmla="+- 0 9953 6604"/>
                              <a:gd name="T93" fmla="*/ T92 w 3493"/>
                              <a:gd name="T94" fmla="+- 0 197 187"/>
                              <a:gd name="T95" fmla="*/ 197 h 2096"/>
                              <a:gd name="T96" fmla="+- 0 9886 6604"/>
                              <a:gd name="T97" fmla="*/ T96 w 3493"/>
                              <a:gd name="T98" fmla="+- 0 187 187"/>
                              <a:gd name="T99" fmla="*/ 187 h 20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3493" h="2096">
                                <a:moveTo>
                                  <a:pt x="3282" y="0"/>
                                </a:moveTo>
                                <a:lnTo>
                                  <a:pt x="209" y="0"/>
                                </a:lnTo>
                                <a:lnTo>
                                  <a:pt x="143" y="10"/>
                                </a:lnTo>
                                <a:lnTo>
                                  <a:pt x="85" y="40"/>
                                </a:lnTo>
                                <a:lnTo>
                                  <a:pt x="40" y="86"/>
                                </a:lnTo>
                                <a:lnTo>
                                  <a:pt x="10" y="143"/>
                                </a:lnTo>
                                <a:lnTo>
                                  <a:pt x="0" y="209"/>
                                </a:lnTo>
                                <a:lnTo>
                                  <a:pt x="0" y="1886"/>
                                </a:lnTo>
                                <a:lnTo>
                                  <a:pt x="10" y="1952"/>
                                </a:lnTo>
                                <a:lnTo>
                                  <a:pt x="40" y="2009"/>
                                </a:lnTo>
                                <a:lnTo>
                                  <a:pt x="85" y="2055"/>
                                </a:lnTo>
                                <a:lnTo>
                                  <a:pt x="143" y="2085"/>
                                </a:lnTo>
                                <a:lnTo>
                                  <a:pt x="209" y="2095"/>
                                </a:lnTo>
                                <a:lnTo>
                                  <a:pt x="3282" y="2095"/>
                                </a:lnTo>
                                <a:lnTo>
                                  <a:pt x="3349" y="2085"/>
                                </a:lnTo>
                                <a:lnTo>
                                  <a:pt x="3406" y="2055"/>
                                </a:lnTo>
                                <a:lnTo>
                                  <a:pt x="3452" y="2009"/>
                                </a:lnTo>
                                <a:lnTo>
                                  <a:pt x="3481" y="1952"/>
                                </a:lnTo>
                                <a:lnTo>
                                  <a:pt x="3492" y="1886"/>
                                </a:lnTo>
                                <a:lnTo>
                                  <a:pt x="3492" y="209"/>
                                </a:lnTo>
                                <a:lnTo>
                                  <a:pt x="3481" y="143"/>
                                </a:lnTo>
                                <a:lnTo>
                                  <a:pt x="3452" y="86"/>
                                </a:lnTo>
                                <a:lnTo>
                                  <a:pt x="3406" y="40"/>
                                </a:lnTo>
                                <a:lnTo>
                                  <a:pt x="3349" y="10"/>
                                </a:lnTo>
                                <a:lnTo>
                                  <a:pt x="3282" y="0"/>
                                </a:lnTo>
                                <a:close/>
                              </a:path>
                            </a:pathLst>
                          </a:custGeom>
                          <a:solidFill>
                            <a:srgbClr val="81B859">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9000879" name="Text Box 17"/>
                        <wps:cNvSpPr txBox="1">
                          <a:spLocks noChangeArrowheads="1"/>
                        </wps:cNvSpPr>
                        <wps:spPr bwMode="auto">
                          <a:xfrm>
                            <a:off x="6603" y="186"/>
                            <a:ext cx="3493" cy="2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0827F" w14:textId="77777777" w:rsidR="003432A9" w:rsidRPr="003432A9" w:rsidRDefault="003432A9" w:rsidP="003432A9">
                              <w:pPr>
                                <w:jc w:val="both"/>
                                <w:rPr>
                                  <w:b/>
                                  <w:sz w:val="20"/>
                                  <w:szCs w:val="20"/>
                                </w:rPr>
                              </w:pPr>
                            </w:p>
                            <w:p w14:paraId="006B3BE6" w14:textId="77777777" w:rsidR="003432A9" w:rsidRPr="003432A9" w:rsidRDefault="003432A9" w:rsidP="003432A9">
                              <w:pPr>
                                <w:spacing w:before="9"/>
                                <w:jc w:val="both"/>
                                <w:rPr>
                                  <w:b/>
                                  <w:sz w:val="20"/>
                                  <w:szCs w:val="20"/>
                                </w:rPr>
                              </w:pPr>
                            </w:p>
                            <w:p w14:paraId="2CE5A067" w14:textId="77777777" w:rsidR="003432A9" w:rsidRPr="003432A9" w:rsidRDefault="003432A9" w:rsidP="003432A9">
                              <w:pPr>
                                <w:spacing w:line="208" w:lineRule="auto"/>
                                <w:ind w:left="296" w:right="268" w:firstLine="13"/>
                                <w:jc w:val="both"/>
                                <w:rPr>
                                  <w:sz w:val="20"/>
                                  <w:szCs w:val="20"/>
                                </w:rPr>
                              </w:pPr>
                              <w:r w:rsidRPr="003432A9">
                                <w:rPr>
                                  <w:sz w:val="20"/>
                                  <w:szCs w:val="20"/>
                                </w:rPr>
                                <w:t>2. Picar bien el forraje para que se pueda deshidratar y quede bien en seco.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2F809A" id="Grupo 25" o:spid="_x0000_s1038" style="position:absolute;margin-left:330.2pt;margin-top:9.35pt;width:174.65pt;height:104.8pt;z-index:-251655168;mso-wrap-distance-left:0;mso-wrap-distance-right:0;mso-position-horizontal-relative:page;mso-position-vertical-relative:text" coordorigin="6604,187" coordsize="3493,2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">
                <v:shape id="Freeform 16" o:spid="_x0000_s1039" style="position:absolute;left:6603;top:186;width:3493;height:2096;visibility:visible;mso-wrap-style:square;v-text-anchor:top" coordsize="3493,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" path="m3282,l209,,143,10,85,40,40,86,10,143,,209,,1886r10,66l40,2009r45,46l143,2085r66,10l3282,2095r67,-10l3406,2055r46,-46l3481,1952r11,-66l3492,209r-11,-66l3452,86,3406,40,3349,10,3282,xe" fillcolor="#81b859" stroked="f">
                  <v:fill opacity="52428f"/>
                  <v:path arrowok="t" o:connecttype="custom" o:connectlocs="3282,187;209,187;143,197;85,227;40,273;10,330;0,396;0,2073;10,2139;40,2196;85,2242;143,2272;209,2282;3282,2282;3349,2272;3406,2242;3452,2196;3481,2139;3492,2073;3492,396;3481,330;3452,273;3406,227;3349,197;3282,187" o:connectangles="0,0,0,0,0,0,0,0,0,0,0,0,0,0,0,0,0,0,0,0,0,0,0,0,0"/>
                </v:shape>
                <v:shape id="Text Box 17" o:spid="_x0000_s1040" type="#_x0000_t202" style="position:absolute;left:6603;top:186;width:3493;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" filled="f" stroked="f">
                  <v:textbox inset="0,0,0,0">
                    <w:txbxContent>
                      <w:p w14:paraId="5C10827F" w14:textId="77777777" w:rsidR="003432A9" w:rsidRPr="003432A9" w:rsidRDefault="003432A9" w:rsidP="003432A9">
                        <w:pPr>
                          <w:jc w:val="both"/>
                          <w:rPr>
                            <w:b/>
                            <w:sz w:val="20"/>
                            <w:szCs w:val="20"/>
                          </w:rPr>
                        </w:pPr>
                      </w:p>
                      <w:p w14:paraId="006B3BE6" w14:textId="77777777" w:rsidR="003432A9" w:rsidRPr="003432A9" w:rsidRDefault="003432A9" w:rsidP="003432A9">
                        <w:pPr>
                          <w:spacing w:before="9"/>
                          <w:jc w:val="both"/>
                          <w:rPr>
                            <w:b/>
                            <w:sz w:val="20"/>
                            <w:szCs w:val="20"/>
                          </w:rPr>
                        </w:pPr>
                      </w:p>
                      <w:p w14:paraId="2CE5A067" w14:textId="77777777" w:rsidR="003432A9" w:rsidRPr="003432A9" w:rsidRDefault="003432A9" w:rsidP="003432A9">
                        <w:pPr>
                          <w:spacing w:line="208" w:lineRule="auto"/>
                          <w:ind w:left="296" w:right="268" w:firstLine="13"/>
                          <w:jc w:val="both"/>
                          <w:rPr>
                            <w:sz w:val="20"/>
                            <w:szCs w:val="20"/>
                          </w:rPr>
                        </w:pPr>
                        <w:r w:rsidRPr="003432A9">
                          <w:rPr>
                            <w:sz w:val="20"/>
                            <w:szCs w:val="20"/>
                          </w:rPr>
                          <w:t>2. Picar bien el forraje para que se pueda deshidratar y quede bien en seco.</w:t>
                        </w:r>
                      </w:p>
                    </w:txbxContent>
                  </v:textbox>
                </v:shape>
                <w10:wrap type="topAndBottom" anchorx="page"/>
              </v:group>
            </w:pict>
          </mc:Fallback>
        </mc:AlternateContent>
      </w:r>
      <w:r w:rsidRPr="00EB0065">
        <w:rPr>
          <w:noProof/>
          <w:sz w:val="20"/>
          <w:szCs w:val="20"/>
        </w:rPr>
        <mc:AlternateContent>
          <mc:Choice Requires="wps">
            <w:drawing>
              <wp:anchor distT="0" distB="0" distL="0" distR="0" simplePos="0" relativeHeight="251662336" behindDoc="1" locked="0" layoutInCell="1" allowOverlap="1" wp14:anchorId="48656923" wp14:editId="21AA872F">
                <wp:simplePos x="0" y="0"/>
                <wp:positionH relativeFrom="page">
                  <wp:posOffset>5027295</wp:posOffset>
                </wp:positionH>
                <wp:positionV relativeFrom="paragraph">
                  <wp:posOffset>1600835</wp:posOffset>
                </wp:positionV>
                <wp:extent cx="550545" cy="366395"/>
                <wp:effectExtent l="7620" t="2540" r="3810" b="2540"/>
                <wp:wrapTopAndBottom/>
                <wp:docPr id="125639678" name="Forma libre: forma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0545" cy="366395"/>
                        </a:xfrm>
                        <a:custGeom>
                          <a:avLst/>
                          <a:gdLst>
                            <a:gd name="T0" fmla="+- 0 8610 7917"/>
                            <a:gd name="T1" fmla="*/ T0 w 867"/>
                            <a:gd name="T2" fmla="+- 0 2521 2521"/>
                            <a:gd name="T3" fmla="*/ 2521 h 577"/>
                            <a:gd name="T4" fmla="+- 0 8090 7917"/>
                            <a:gd name="T5" fmla="*/ T4 w 867"/>
                            <a:gd name="T6" fmla="+- 0 2521 2521"/>
                            <a:gd name="T7" fmla="*/ 2521 h 577"/>
                            <a:gd name="T8" fmla="+- 0 8090 7917"/>
                            <a:gd name="T9" fmla="*/ T8 w 867"/>
                            <a:gd name="T10" fmla="+- 0 2810 2521"/>
                            <a:gd name="T11" fmla="*/ 2810 h 577"/>
                            <a:gd name="T12" fmla="+- 0 7917 7917"/>
                            <a:gd name="T13" fmla="*/ T12 w 867"/>
                            <a:gd name="T14" fmla="+- 0 2810 2521"/>
                            <a:gd name="T15" fmla="*/ 2810 h 577"/>
                            <a:gd name="T16" fmla="+- 0 8350 7917"/>
                            <a:gd name="T17" fmla="*/ T16 w 867"/>
                            <a:gd name="T18" fmla="+- 0 3098 2521"/>
                            <a:gd name="T19" fmla="*/ 3098 h 577"/>
                            <a:gd name="T20" fmla="+- 0 8783 7917"/>
                            <a:gd name="T21" fmla="*/ T20 w 867"/>
                            <a:gd name="T22" fmla="+- 0 2810 2521"/>
                            <a:gd name="T23" fmla="*/ 2810 h 577"/>
                            <a:gd name="T24" fmla="+- 0 8610 7917"/>
                            <a:gd name="T25" fmla="*/ T24 w 867"/>
                            <a:gd name="T26" fmla="+- 0 2810 2521"/>
                            <a:gd name="T27" fmla="*/ 2810 h 577"/>
                            <a:gd name="T28" fmla="+- 0 8610 7917"/>
                            <a:gd name="T29" fmla="*/ T28 w 867"/>
                            <a:gd name="T30" fmla="+- 0 2521 2521"/>
                            <a:gd name="T31" fmla="*/ 2521 h 57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67" h="577">
                              <a:moveTo>
                                <a:pt x="693" y="0"/>
                              </a:moveTo>
                              <a:lnTo>
                                <a:pt x="173" y="0"/>
                              </a:lnTo>
                              <a:lnTo>
                                <a:pt x="173" y="289"/>
                              </a:lnTo>
                              <a:lnTo>
                                <a:pt x="0" y="289"/>
                              </a:lnTo>
                              <a:lnTo>
                                <a:pt x="433" y="577"/>
                              </a:lnTo>
                              <a:lnTo>
                                <a:pt x="866" y="289"/>
                              </a:lnTo>
                              <a:lnTo>
                                <a:pt x="693" y="289"/>
                              </a:lnTo>
                              <a:lnTo>
                                <a:pt x="693" y="0"/>
                              </a:lnTo>
                              <a:close/>
                            </a:path>
                          </a:pathLst>
                        </a:custGeom>
                        <a:solidFill>
                          <a:srgbClr val="97C4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EDB350" id="Forma libre: forma 24" o:spid="_x0000_s1026" style="position:absolute;margin-left:395.85pt;margin-top:126.05pt;width:43.35pt;height:28.85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67,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" path="m693,l173,r,289l,289,433,577,866,289r-173,l693,xe" fillcolor="#97c47d" stroked="f">
                <v:path arrowok="t" o:connecttype="custom" o:connectlocs="440055,1600835;109855,1600835;109855,1784350;0,1784350;274955,1967230;549910,1784350;440055,1784350;440055,1600835" o:connectangles="0,0,0,0,0,0,0,0"/>
                <w10:wrap type="topAndBottom" anchorx="page"/>
              </v:shape>
            </w:pict>
          </mc:Fallback>
        </mc:AlternateContent>
      </w:r>
      <w:r w:rsidRPr="00EB0065">
        <w:rPr>
          <w:noProof/>
          <w:sz w:val="20"/>
          <w:szCs w:val="20"/>
        </w:rPr>
        <mc:AlternateContent>
          <mc:Choice Requires="wpg">
            <w:drawing>
              <wp:anchor distT="0" distB="0" distL="0" distR="0" simplePos="0" relativeHeight="251663360" behindDoc="1" locked="0" layoutInCell="1" allowOverlap="1" wp14:anchorId="757F51B5" wp14:editId="2B976600">
                <wp:simplePos x="0" y="0"/>
                <wp:positionH relativeFrom="page">
                  <wp:posOffset>1148715</wp:posOffset>
                </wp:positionH>
                <wp:positionV relativeFrom="paragraph">
                  <wp:posOffset>2160905</wp:posOffset>
                </wp:positionV>
                <wp:extent cx="2218055" cy="1330960"/>
                <wp:effectExtent l="5715" t="635" r="5080" b="1905"/>
                <wp:wrapTopAndBottom/>
                <wp:docPr id="1614724162" name="Grupo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8055" cy="1330960"/>
                          <a:chOff x="1809" y="3403"/>
                          <a:chExt cx="3493" cy="2096"/>
                        </a:xfrm>
                      </wpg:grpSpPr>
                      <wps:wsp>
                        <wps:cNvPr id="920761807" name="Freeform 20"/>
                        <wps:cNvSpPr>
                          <a:spLocks/>
                        </wps:cNvSpPr>
                        <wps:spPr bwMode="auto">
                          <a:xfrm>
                            <a:off x="1808" y="3402"/>
                            <a:ext cx="3493" cy="2096"/>
                          </a:xfrm>
                          <a:custGeom>
                            <a:avLst/>
                            <a:gdLst>
                              <a:gd name="T0" fmla="+- 0 5092 1809"/>
                              <a:gd name="T1" fmla="*/ T0 w 3493"/>
                              <a:gd name="T2" fmla="+- 0 3403 3403"/>
                              <a:gd name="T3" fmla="*/ 3403 h 2096"/>
                              <a:gd name="T4" fmla="+- 0 2018 1809"/>
                              <a:gd name="T5" fmla="*/ T4 w 3493"/>
                              <a:gd name="T6" fmla="+- 0 3403 3403"/>
                              <a:gd name="T7" fmla="*/ 3403 h 2096"/>
                              <a:gd name="T8" fmla="+- 0 1952 1809"/>
                              <a:gd name="T9" fmla="*/ T8 w 3493"/>
                              <a:gd name="T10" fmla="+- 0 3414 3403"/>
                              <a:gd name="T11" fmla="*/ 3414 h 2096"/>
                              <a:gd name="T12" fmla="+- 0 1895 1809"/>
                              <a:gd name="T13" fmla="*/ T12 w 3493"/>
                              <a:gd name="T14" fmla="+- 0 3443 3403"/>
                              <a:gd name="T15" fmla="*/ 3443 h 2096"/>
                              <a:gd name="T16" fmla="+- 0 1849 1809"/>
                              <a:gd name="T17" fmla="*/ T16 w 3493"/>
                              <a:gd name="T18" fmla="+- 0 3489 3403"/>
                              <a:gd name="T19" fmla="*/ 3489 h 2096"/>
                              <a:gd name="T20" fmla="+- 0 1819 1809"/>
                              <a:gd name="T21" fmla="*/ T20 w 3493"/>
                              <a:gd name="T22" fmla="+- 0 3546 3403"/>
                              <a:gd name="T23" fmla="*/ 3546 h 2096"/>
                              <a:gd name="T24" fmla="+- 0 1809 1809"/>
                              <a:gd name="T25" fmla="*/ T24 w 3493"/>
                              <a:gd name="T26" fmla="+- 0 3613 3403"/>
                              <a:gd name="T27" fmla="*/ 3613 h 2096"/>
                              <a:gd name="T28" fmla="+- 0 1809 1809"/>
                              <a:gd name="T29" fmla="*/ T28 w 3493"/>
                              <a:gd name="T30" fmla="+- 0 5289 3403"/>
                              <a:gd name="T31" fmla="*/ 5289 h 2096"/>
                              <a:gd name="T32" fmla="+- 0 1819 1809"/>
                              <a:gd name="T33" fmla="*/ T32 w 3493"/>
                              <a:gd name="T34" fmla="+- 0 5355 3403"/>
                              <a:gd name="T35" fmla="*/ 5355 h 2096"/>
                              <a:gd name="T36" fmla="+- 0 1849 1809"/>
                              <a:gd name="T37" fmla="*/ T36 w 3493"/>
                              <a:gd name="T38" fmla="+- 0 5413 3403"/>
                              <a:gd name="T39" fmla="*/ 5413 h 2096"/>
                              <a:gd name="T40" fmla="+- 0 1895 1809"/>
                              <a:gd name="T41" fmla="*/ T40 w 3493"/>
                              <a:gd name="T42" fmla="+- 0 5458 3403"/>
                              <a:gd name="T43" fmla="*/ 5458 h 2096"/>
                              <a:gd name="T44" fmla="+- 0 1952 1809"/>
                              <a:gd name="T45" fmla="*/ T44 w 3493"/>
                              <a:gd name="T46" fmla="+- 0 5488 3403"/>
                              <a:gd name="T47" fmla="*/ 5488 h 2096"/>
                              <a:gd name="T48" fmla="+- 0 2018 1809"/>
                              <a:gd name="T49" fmla="*/ T48 w 3493"/>
                              <a:gd name="T50" fmla="+- 0 5498 3403"/>
                              <a:gd name="T51" fmla="*/ 5498 h 2096"/>
                              <a:gd name="T52" fmla="+- 0 5092 1809"/>
                              <a:gd name="T53" fmla="*/ T52 w 3493"/>
                              <a:gd name="T54" fmla="+- 0 5498 3403"/>
                              <a:gd name="T55" fmla="*/ 5498 h 2096"/>
                              <a:gd name="T56" fmla="+- 0 5158 1809"/>
                              <a:gd name="T57" fmla="*/ T56 w 3493"/>
                              <a:gd name="T58" fmla="+- 0 5488 3403"/>
                              <a:gd name="T59" fmla="*/ 5488 h 2096"/>
                              <a:gd name="T60" fmla="+- 0 5215 1809"/>
                              <a:gd name="T61" fmla="*/ T60 w 3493"/>
                              <a:gd name="T62" fmla="+- 0 5458 3403"/>
                              <a:gd name="T63" fmla="*/ 5458 h 2096"/>
                              <a:gd name="T64" fmla="+- 0 5261 1809"/>
                              <a:gd name="T65" fmla="*/ T64 w 3493"/>
                              <a:gd name="T66" fmla="+- 0 5413 3403"/>
                              <a:gd name="T67" fmla="*/ 5413 h 2096"/>
                              <a:gd name="T68" fmla="+- 0 5290 1809"/>
                              <a:gd name="T69" fmla="*/ T68 w 3493"/>
                              <a:gd name="T70" fmla="+- 0 5355 3403"/>
                              <a:gd name="T71" fmla="*/ 5355 h 2096"/>
                              <a:gd name="T72" fmla="+- 0 5301 1809"/>
                              <a:gd name="T73" fmla="*/ T72 w 3493"/>
                              <a:gd name="T74" fmla="+- 0 5289 3403"/>
                              <a:gd name="T75" fmla="*/ 5289 h 2096"/>
                              <a:gd name="T76" fmla="+- 0 5301 1809"/>
                              <a:gd name="T77" fmla="*/ T76 w 3493"/>
                              <a:gd name="T78" fmla="+- 0 3613 3403"/>
                              <a:gd name="T79" fmla="*/ 3613 h 2096"/>
                              <a:gd name="T80" fmla="+- 0 5290 1809"/>
                              <a:gd name="T81" fmla="*/ T80 w 3493"/>
                              <a:gd name="T82" fmla="+- 0 3546 3403"/>
                              <a:gd name="T83" fmla="*/ 3546 h 2096"/>
                              <a:gd name="T84" fmla="+- 0 5261 1809"/>
                              <a:gd name="T85" fmla="*/ T84 w 3493"/>
                              <a:gd name="T86" fmla="+- 0 3489 3403"/>
                              <a:gd name="T87" fmla="*/ 3489 h 2096"/>
                              <a:gd name="T88" fmla="+- 0 5215 1809"/>
                              <a:gd name="T89" fmla="*/ T88 w 3493"/>
                              <a:gd name="T90" fmla="+- 0 3443 3403"/>
                              <a:gd name="T91" fmla="*/ 3443 h 2096"/>
                              <a:gd name="T92" fmla="+- 0 5158 1809"/>
                              <a:gd name="T93" fmla="*/ T92 w 3493"/>
                              <a:gd name="T94" fmla="+- 0 3414 3403"/>
                              <a:gd name="T95" fmla="*/ 3414 h 2096"/>
                              <a:gd name="T96" fmla="+- 0 5092 1809"/>
                              <a:gd name="T97" fmla="*/ T96 w 3493"/>
                              <a:gd name="T98" fmla="+- 0 3403 3403"/>
                              <a:gd name="T99" fmla="*/ 3403 h 20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3493" h="2096">
                                <a:moveTo>
                                  <a:pt x="3283" y="0"/>
                                </a:moveTo>
                                <a:lnTo>
                                  <a:pt x="209" y="0"/>
                                </a:lnTo>
                                <a:lnTo>
                                  <a:pt x="143" y="11"/>
                                </a:lnTo>
                                <a:lnTo>
                                  <a:pt x="86" y="40"/>
                                </a:lnTo>
                                <a:lnTo>
                                  <a:pt x="40" y="86"/>
                                </a:lnTo>
                                <a:lnTo>
                                  <a:pt x="10" y="143"/>
                                </a:lnTo>
                                <a:lnTo>
                                  <a:pt x="0" y="210"/>
                                </a:lnTo>
                                <a:lnTo>
                                  <a:pt x="0" y="1886"/>
                                </a:lnTo>
                                <a:lnTo>
                                  <a:pt x="10" y="1952"/>
                                </a:lnTo>
                                <a:lnTo>
                                  <a:pt x="40" y="2010"/>
                                </a:lnTo>
                                <a:lnTo>
                                  <a:pt x="86" y="2055"/>
                                </a:lnTo>
                                <a:lnTo>
                                  <a:pt x="143" y="2085"/>
                                </a:lnTo>
                                <a:lnTo>
                                  <a:pt x="209" y="2095"/>
                                </a:lnTo>
                                <a:lnTo>
                                  <a:pt x="3283" y="2095"/>
                                </a:lnTo>
                                <a:lnTo>
                                  <a:pt x="3349" y="2085"/>
                                </a:lnTo>
                                <a:lnTo>
                                  <a:pt x="3406" y="2055"/>
                                </a:lnTo>
                                <a:lnTo>
                                  <a:pt x="3452" y="2010"/>
                                </a:lnTo>
                                <a:lnTo>
                                  <a:pt x="3481" y="1952"/>
                                </a:lnTo>
                                <a:lnTo>
                                  <a:pt x="3492" y="1886"/>
                                </a:lnTo>
                                <a:lnTo>
                                  <a:pt x="3492" y="210"/>
                                </a:lnTo>
                                <a:lnTo>
                                  <a:pt x="3481" y="143"/>
                                </a:lnTo>
                                <a:lnTo>
                                  <a:pt x="3452" y="86"/>
                                </a:lnTo>
                                <a:lnTo>
                                  <a:pt x="3406" y="40"/>
                                </a:lnTo>
                                <a:lnTo>
                                  <a:pt x="3349" y="11"/>
                                </a:lnTo>
                                <a:lnTo>
                                  <a:pt x="3283" y="0"/>
                                </a:lnTo>
                                <a:close/>
                              </a:path>
                            </a:pathLst>
                          </a:custGeom>
                          <a:solidFill>
                            <a:srgbClr val="81B859">
                              <a:alpha val="5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1949691" name="Text Box 21"/>
                        <wps:cNvSpPr txBox="1">
                          <a:spLocks noChangeArrowheads="1"/>
                        </wps:cNvSpPr>
                        <wps:spPr bwMode="auto">
                          <a:xfrm>
                            <a:off x="1808" y="3402"/>
                            <a:ext cx="3493" cy="2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74B97" w14:textId="77777777" w:rsidR="003432A9" w:rsidRPr="003432A9" w:rsidRDefault="003432A9" w:rsidP="003432A9">
                              <w:pPr>
                                <w:jc w:val="both"/>
                                <w:rPr>
                                  <w:b/>
                                  <w:sz w:val="20"/>
                                  <w:szCs w:val="20"/>
                                </w:rPr>
                              </w:pPr>
                            </w:p>
                            <w:p w14:paraId="4A2B995D" w14:textId="77777777" w:rsidR="003432A9" w:rsidRPr="003432A9" w:rsidRDefault="003432A9" w:rsidP="003432A9">
                              <w:pPr>
                                <w:jc w:val="both"/>
                                <w:rPr>
                                  <w:b/>
                                  <w:sz w:val="20"/>
                                  <w:szCs w:val="20"/>
                                </w:rPr>
                              </w:pPr>
                            </w:p>
                            <w:p w14:paraId="05A75B25" w14:textId="77777777" w:rsidR="003432A9" w:rsidRPr="003432A9" w:rsidRDefault="003432A9" w:rsidP="003432A9">
                              <w:pPr>
                                <w:spacing w:line="218" w:lineRule="auto"/>
                                <w:ind w:left="150" w:right="138"/>
                                <w:jc w:val="both"/>
                                <w:rPr>
                                  <w:sz w:val="20"/>
                                  <w:szCs w:val="20"/>
                                </w:rPr>
                              </w:pPr>
                              <w:r w:rsidRPr="003432A9">
                                <w:rPr>
                                  <w:sz w:val="20"/>
                                  <w:szCs w:val="20"/>
                                </w:rPr>
                                <w:t>4.</w:t>
                              </w:r>
                              <w:ins w:id="16" w:author="lenovo" w:date="2020-08-20T14:19:00Z">
                                <w:r w:rsidRPr="003432A9">
                                  <w:rPr>
                                    <w:sz w:val="20"/>
                                    <w:szCs w:val="20"/>
                                  </w:rPr>
                                  <w:t xml:space="preserve"> </w:t>
                                </w:r>
                              </w:ins>
                              <w:r w:rsidRPr="003432A9">
                                <w:rPr>
                                  <w:sz w:val="20"/>
                                  <w:szCs w:val="20"/>
                                </w:rPr>
                                <w:t>Colocar pasto en patios en hileras o en franjas para el secado.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7F51B5" id="Grupo 23" o:spid="_x0000_s1041" style="position:absolute;margin-left:90.45pt;margin-top:170.15pt;width:174.65pt;height:104.8pt;z-index:-251653120;mso-wrap-distance-left:0;mso-wrap-distance-right:0;mso-position-horizontal-relative:page;mso-position-vertical-relative:text" coordorigin="1809,3403" coordsize="3493,2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">
                <v:shape id="Freeform 20" o:spid="_x0000_s1042" style="position:absolute;left:1808;top:3402;width:3493;height:2096;visibility:visible;mso-wrap-style:square;v-text-anchor:top" coordsize="3493,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" path="m3283,l209,,143,11,86,40,40,86,10,143,,210,,1886r10,66l40,2010r46,45l143,2085r66,10l3283,2095r66,-10l3406,2055r46,-45l3481,1952r11,-66l3492,210r-11,-67l3452,86,3406,40,3349,11,3283,xe" fillcolor="#81b859" stroked="f">
                  <v:fill opacity="39321f"/>
                  <v:path arrowok="t" o:connecttype="custom" o:connectlocs="3283,3403;209,3403;143,3414;86,3443;40,3489;10,3546;0,3613;0,5289;10,5355;40,5413;86,5458;143,5488;209,5498;3283,5498;3349,5488;3406,5458;3452,5413;3481,5355;3492,5289;3492,3613;3481,3546;3452,3489;3406,3443;3349,3414;3283,3403" o:connectangles="0,0,0,0,0,0,0,0,0,0,0,0,0,0,0,0,0,0,0,0,0,0,0,0,0"/>
                </v:shape>
                <v:shape id="Text Box 21" o:spid="_x0000_s1043" type="#_x0000_t202" style="position:absolute;left:1808;top:3402;width:3493;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" filled="f" stroked="f">
                  <v:textbox inset="0,0,0,0">
                    <w:txbxContent>
                      <w:p w14:paraId="00474B97" w14:textId="77777777" w:rsidR="003432A9" w:rsidRPr="003432A9" w:rsidRDefault="003432A9" w:rsidP="003432A9">
                        <w:pPr>
                          <w:jc w:val="both"/>
                          <w:rPr>
                            <w:b/>
                            <w:sz w:val="20"/>
                            <w:szCs w:val="20"/>
                          </w:rPr>
                        </w:pPr>
                      </w:p>
                      <w:p w14:paraId="4A2B995D" w14:textId="77777777" w:rsidR="003432A9" w:rsidRPr="003432A9" w:rsidRDefault="003432A9" w:rsidP="003432A9">
                        <w:pPr>
                          <w:jc w:val="both"/>
                          <w:rPr>
                            <w:b/>
                            <w:sz w:val="20"/>
                            <w:szCs w:val="20"/>
                          </w:rPr>
                        </w:pPr>
                      </w:p>
                      <w:p w14:paraId="05A75B25" w14:textId="77777777" w:rsidR="003432A9" w:rsidRPr="003432A9" w:rsidRDefault="003432A9" w:rsidP="003432A9">
                        <w:pPr>
                          <w:spacing w:line="218" w:lineRule="auto"/>
                          <w:ind w:left="150" w:right="138"/>
                          <w:jc w:val="both"/>
                          <w:rPr>
                            <w:sz w:val="20"/>
                            <w:szCs w:val="20"/>
                          </w:rPr>
                        </w:pPr>
                        <w:r w:rsidRPr="003432A9">
                          <w:rPr>
                            <w:sz w:val="20"/>
                            <w:szCs w:val="20"/>
                          </w:rPr>
                          <w:t>4.</w:t>
                        </w:r>
                        <w:ins w:id="17" w:author="lenovo" w:date="2020-08-20T14:19:00Z">
                          <w:r w:rsidRPr="003432A9">
                            <w:rPr>
                              <w:sz w:val="20"/>
                              <w:szCs w:val="20"/>
                            </w:rPr>
                            <w:t xml:space="preserve"> </w:t>
                          </w:r>
                        </w:ins>
                        <w:r w:rsidRPr="003432A9">
                          <w:rPr>
                            <w:sz w:val="20"/>
                            <w:szCs w:val="20"/>
                          </w:rPr>
                          <w:t>Colocar pasto en patios en hileras o en franjas para el secado.</w:t>
                        </w:r>
                      </w:p>
                    </w:txbxContent>
                  </v:textbox>
                </v:shape>
                <w10:wrap type="topAndBottom" anchorx="page"/>
              </v:group>
            </w:pict>
          </mc:Fallback>
        </mc:AlternateContent>
      </w:r>
      <w:r w:rsidRPr="00EB0065">
        <w:rPr>
          <w:noProof/>
          <w:sz w:val="20"/>
          <w:szCs w:val="20"/>
        </w:rPr>
        <mc:AlternateContent>
          <mc:Choice Requires="wps">
            <w:drawing>
              <wp:anchor distT="0" distB="0" distL="0" distR="0" simplePos="0" relativeHeight="251664384" behindDoc="1" locked="0" layoutInCell="1" allowOverlap="1" wp14:anchorId="306E7F78" wp14:editId="13F4AB69">
                <wp:simplePos x="0" y="0"/>
                <wp:positionH relativeFrom="page">
                  <wp:posOffset>3550285</wp:posOffset>
                </wp:positionH>
                <wp:positionV relativeFrom="paragraph">
                  <wp:posOffset>2632075</wp:posOffset>
                </wp:positionV>
                <wp:extent cx="438785" cy="550545"/>
                <wp:effectExtent l="6985" t="5080" r="1905" b="6350"/>
                <wp:wrapTopAndBottom/>
                <wp:docPr id="2112605935" name="Forma libre: forma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8785" cy="550545"/>
                        </a:xfrm>
                        <a:custGeom>
                          <a:avLst/>
                          <a:gdLst>
                            <a:gd name="T0" fmla="+- 0 5936 5591"/>
                            <a:gd name="T1" fmla="*/ T0 w 691"/>
                            <a:gd name="T2" fmla="+- 0 4145 4145"/>
                            <a:gd name="T3" fmla="*/ 4145 h 867"/>
                            <a:gd name="T4" fmla="+- 0 5591 5591"/>
                            <a:gd name="T5" fmla="*/ T4 w 691"/>
                            <a:gd name="T6" fmla="+- 0 4578 4145"/>
                            <a:gd name="T7" fmla="*/ 4578 h 867"/>
                            <a:gd name="T8" fmla="+- 0 5936 5591"/>
                            <a:gd name="T9" fmla="*/ T8 w 691"/>
                            <a:gd name="T10" fmla="+- 0 5011 4145"/>
                            <a:gd name="T11" fmla="*/ 5011 h 867"/>
                            <a:gd name="T12" fmla="+- 0 5936 5591"/>
                            <a:gd name="T13" fmla="*/ T12 w 691"/>
                            <a:gd name="T14" fmla="+- 0 4838 4145"/>
                            <a:gd name="T15" fmla="*/ 4838 h 867"/>
                            <a:gd name="T16" fmla="+- 0 6281 5591"/>
                            <a:gd name="T17" fmla="*/ T16 w 691"/>
                            <a:gd name="T18" fmla="+- 0 4838 4145"/>
                            <a:gd name="T19" fmla="*/ 4838 h 867"/>
                            <a:gd name="T20" fmla="+- 0 6281 5591"/>
                            <a:gd name="T21" fmla="*/ T20 w 691"/>
                            <a:gd name="T22" fmla="+- 0 4318 4145"/>
                            <a:gd name="T23" fmla="*/ 4318 h 867"/>
                            <a:gd name="T24" fmla="+- 0 5936 5591"/>
                            <a:gd name="T25" fmla="*/ T24 w 691"/>
                            <a:gd name="T26" fmla="+- 0 4318 4145"/>
                            <a:gd name="T27" fmla="*/ 4318 h 867"/>
                            <a:gd name="T28" fmla="+- 0 5936 5591"/>
                            <a:gd name="T29" fmla="*/ T28 w 691"/>
                            <a:gd name="T30" fmla="+- 0 4145 4145"/>
                            <a:gd name="T31" fmla="*/ 4145 h 86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91" h="867">
                              <a:moveTo>
                                <a:pt x="345" y="0"/>
                              </a:moveTo>
                              <a:lnTo>
                                <a:pt x="0" y="433"/>
                              </a:lnTo>
                              <a:lnTo>
                                <a:pt x="345" y="866"/>
                              </a:lnTo>
                              <a:lnTo>
                                <a:pt x="345" y="693"/>
                              </a:lnTo>
                              <a:lnTo>
                                <a:pt x="690" y="693"/>
                              </a:lnTo>
                              <a:lnTo>
                                <a:pt x="690" y="173"/>
                              </a:lnTo>
                              <a:lnTo>
                                <a:pt x="345" y="173"/>
                              </a:lnTo>
                              <a:lnTo>
                                <a:pt x="345" y="0"/>
                              </a:lnTo>
                              <a:close/>
                            </a:path>
                          </a:pathLst>
                        </a:custGeom>
                        <a:solidFill>
                          <a:srgbClr val="B5D1A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7D92B" id="Forma libre: forma 22" o:spid="_x0000_s1026" style="position:absolute;margin-left:279.55pt;margin-top:207.25pt;width:34.55pt;height:43.35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9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" path="m345,l,433,345,866r,-173l690,693r,-520l345,173,345,xe" fillcolor="#b5d1a7" stroked="f">
                <v:path arrowok="t" o:connecttype="custom" o:connectlocs="219075,2632075;0,2907030;219075,3181985;219075,3072130;438150,3072130;438150,2741930;219075,2741930;219075,2632075" o:connectangles="0,0,0,0,0,0,0,0"/>
                <w10:wrap type="topAndBottom" anchorx="page"/>
              </v:shape>
            </w:pict>
          </mc:Fallback>
        </mc:AlternateContent>
      </w:r>
      <w:r w:rsidRPr="00EB0065">
        <w:rPr>
          <w:noProof/>
          <w:sz w:val="20"/>
          <w:szCs w:val="20"/>
        </w:rPr>
        <mc:AlternateContent>
          <mc:Choice Requires="wpg">
            <w:drawing>
              <wp:anchor distT="0" distB="0" distL="0" distR="0" simplePos="0" relativeHeight="251665408" behindDoc="1" locked="0" layoutInCell="1" allowOverlap="1" wp14:anchorId="1A1CFC08" wp14:editId="17266E5E">
                <wp:simplePos x="0" y="0"/>
                <wp:positionH relativeFrom="page">
                  <wp:posOffset>4193540</wp:posOffset>
                </wp:positionH>
                <wp:positionV relativeFrom="paragraph">
                  <wp:posOffset>2139950</wp:posOffset>
                </wp:positionV>
                <wp:extent cx="2218055" cy="1330960"/>
                <wp:effectExtent l="2540" t="8255" r="8255" b="3810"/>
                <wp:wrapTopAndBottom/>
                <wp:docPr id="1895063496" name="Grupo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8055" cy="1330960"/>
                          <a:chOff x="6604" y="3370"/>
                          <a:chExt cx="3493" cy="2096"/>
                        </a:xfrm>
                      </wpg:grpSpPr>
                      <wps:wsp>
                        <wps:cNvPr id="743017812" name="Freeform 24"/>
                        <wps:cNvSpPr>
                          <a:spLocks/>
                        </wps:cNvSpPr>
                        <wps:spPr bwMode="auto">
                          <a:xfrm>
                            <a:off x="6603" y="3369"/>
                            <a:ext cx="3493" cy="2096"/>
                          </a:xfrm>
                          <a:custGeom>
                            <a:avLst/>
                            <a:gdLst>
                              <a:gd name="T0" fmla="+- 0 9886 6604"/>
                              <a:gd name="T1" fmla="*/ T0 w 3493"/>
                              <a:gd name="T2" fmla="+- 0 3370 3370"/>
                              <a:gd name="T3" fmla="*/ 3370 h 2096"/>
                              <a:gd name="T4" fmla="+- 0 6813 6604"/>
                              <a:gd name="T5" fmla="*/ T4 w 3493"/>
                              <a:gd name="T6" fmla="+- 0 3370 3370"/>
                              <a:gd name="T7" fmla="*/ 3370 h 2096"/>
                              <a:gd name="T8" fmla="+- 0 6747 6604"/>
                              <a:gd name="T9" fmla="*/ T8 w 3493"/>
                              <a:gd name="T10" fmla="+- 0 3380 3370"/>
                              <a:gd name="T11" fmla="*/ 3380 h 2096"/>
                              <a:gd name="T12" fmla="+- 0 6689 6604"/>
                              <a:gd name="T13" fmla="*/ T12 w 3493"/>
                              <a:gd name="T14" fmla="+- 0 3410 3370"/>
                              <a:gd name="T15" fmla="*/ 3410 h 2096"/>
                              <a:gd name="T16" fmla="+- 0 6644 6604"/>
                              <a:gd name="T17" fmla="*/ T16 w 3493"/>
                              <a:gd name="T18" fmla="+- 0 3456 3370"/>
                              <a:gd name="T19" fmla="*/ 3456 h 2096"/>
                              <a:gd name="T20" fmla="+- 0 6614 6604"/>
                              <a:gd name="T21" fmla="*/ T20 w 3493"/>
                              <a:gd name="T22" fmla="+- 0 3513 3370"/>
                              <a:gd name="T23" fmla="*/ 3513 h 2096"/>
                              <a:gd name="T24" fmla="+- 0 6604 6604"/>
                              <a:gd name="T25" fmla="*/ T24 w 3493"/>
                              <a:gd name="T26" fmla="+- 0 3579 3370"/>
                              <a:gd name="T27" fmla="*/ 3579 h 2096"/>
                              <a:gd name="T28" fmla="+- 0 6604 6604"/>
                              <a:gd name="T29" fmla="*/ T28 w 3493"/>
                              <a:gd name="T30" fmla="+- 0 5256 3370"/>
                              <a:gd name="T31" fmla="*/ 5256 h 2096"/>
                              <a:gd name="T32" fmla="+- 0 6614 6604"/>
                              <a:gd name="T33" fmla="*/ T32 w 3493"/>
                              <a:gd name="T34" fmla="+- 0 5322 3370"/>
                              <a:gd name="T35" fmla="*/ 5322 h 2096"/>
                              <a:gd name="T36" fmla="+- 0 6644 6604"/>
                              <a:gd name="T37" fmla="*/ T36 w 3493"/>
                              <a:gd name="T38" fmla="+- 0 5379 3370"/>
                              <a:gd name="T39" fmla="*/ 5379 h 2096"/>
                              <a:gd name="T40" fmla="+- 0 6689 6604"/>
                              <a:gd name="T41" fmla="*/ T40 w 3493"/>
                              <a:gd name="T42" fmla="+- 0 5425 3370"/>
                              <a:gd name="T43" fmla="*/ 5425 h 2096"/>
                              <a:gd name="T44" fmla="+- 0 6747 6604"/>
                              <a:gd name="T45" fmla="*/ T44 w 3493"/>
                              <a:gd name="T46" fmla="+- 0 5454 3370"/>
                              <a:gd name="T47" fmla="*/ 5454 h 2096"/>
                              <a:gd name="T48" fmla="+- 0 6813 6604"/>
                              <a:gd name="T49" fmla="*/ T48 w 3493"/>
                              <a:gd name="T50" fmla="+- 0 5465 3370"/>
                              <a:gd name="T51" fmla="*/ 5465 h 2096"/>
                              <a:gd name="T52" fmla="+- 0 9886 6604"/>
                              <a:gd name="T53" fmla="*/ T52 w 3493"/>
                              <a:gd name="T54" fmla="+- 0 5465 3370"/>
                              <a:gd name="T55" fmla="*/ 5465 h 2096"/>
                              <a:gd name="T56" fmla="+- 0 9953 6604"/>
                              <a:gd name="T57" fmla="*/ T56 w 3493"/>
                              <a:gd name="T58" fmla="+- 0 5454 3370"/>
                              <a:gd name="T59" fmla="*/ 5454 h 2096"/>
                              <a:gd name="T60" fmla="+- 0 10010 6604"/>
                              <a:gd name="T61" fmla="*/ T60 w 3493"/>
                              <a:gd name="T62" fmla="+- 0 5425 3370"/>
                              <a:gd name="T63" fmla="*/ 5425 h 2096"/>
                              <a:gd name="T64" fmla="+- 0 10056 6604"/>
                              <a:gd name="T65" fmla="*/ T64 w 3493"/>
                              <a:gd name="T66" fmla="+- 0 5379 3370"/>
                              <a:gd name="T67" fmla="*/ 5379 h 2096"/>
                              <a:gd name="T68" fmla="+- 0 10085 6604"/>
                              <a:gd name="T69" fmla="*/ T68 w 3493"/>
                              <a:gd name="T70" fmla="+- 0 5322 3370"/>
                              <a:gd name="T71" fmla="*/ 5322 h 2096"/>
                              <a:gd name="T72" fmla="+- 0 10096 6604"/>
                              <a:gd name="T73" fmla="*/ T72 w 3493"/>
                              <a:gd name="T74" fmla="+- 0 5256 3370"/>
                              <a:gd name="T75" fmla="*/ 5256 h 2096"/>
                              <a:gd name="T76" fmla="+- 0 10096 6604"/>
                              <a:gd name="T77" fmla="*/ T76 w 3493"/>
                              <a:gd name="T78" fmla="+- 0 3579 3370"/>
                              <a:gd name="T79" fmla="*/ 3579 h 2096"/>
                              <a:gd name="T80" fmla="+- 0 10085 6604"/>
                              <a:gd name="T81" fmla="*/ T80 w 3493"/>
                              <a:gd name="T82" fmla="+- 0 3513 3370"/>
                              <a:gd name="T83" fmla="*/ 3513 h 2096"/>
                              <a:gd name="T84" fmla="+- 0 10056 6604"/>
                              <a:gd name="T85" fmla="*/ T84 w 3493"/>
                              <a:gd name="T86" fmla="+- 0 3456 3370"/>
                              <a:gd name="T87" fmla="*/ 3456 h 2096"/>
                              <a:gd name="T88" fmla="+- 0 10010 6604"/>
                              <a:gd name="T89" fmla="*/ T88 w 3493"/>
                              <a:gd name="T90" fmla="+- 0 3410 3370"/>
                              <a:gd name="T91" fmla="*/ 3410 h 2096"/>
                              <a:gd name="T92" fmla="+- 0 9953 6604"/>
                              <a:gd name="T93" fmla="*/ T92 w 3493"/>
                              <a:gd name="T94" fmla="+- 0 3380 3370"/>
                              <a:gd name="T95" fmla="*/ 3380 h 2096"/>
                              <a:gd name="T96" fmla="+- 0 9886 6604"/>
                              <a:gd name="T97" fmla="*/ T96 w 3493"/>
                              <a:gd name="T98" fmla="+- 0 3370 3370"/>
                              <a:gd name="T99" fmla="*/ 3370 h 20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3493" h="2096">
                                <a:moveTo>
                                  <a:pt x="3282" y="0"/>
                                </a:moveTo>
                                <a:lnTo>
                                  <a:pt x="209" y="0"/>
                                </a:lnTo>
                                <a:lnTo>
                                  <a:pt x="143" y="10"/>
                                </a:lnTo>
                                <a:lnTo>
                                  <a:pt x="85" y="40"/>
                                </a:lnTo>
                                <a:lnTo>
                                  <a:pt x="40" y="86"/>
                                </a:lnTo>
                                <a:lnTo>
                                  <a:pt x="10" y="143"/>
                                </a:lnTo>
                                <a:lnTo>
                                  <a:pt x="0" y="209"/>
                                </a:lnTo>
                                <a:lnTo>
                                  <a:pt x="0" y="1886"/>
                                </a:lnTo>
                                <a:lnTo>
                                  <a:pt x="10" y="1952"/>
                                </a:lnTo>
                                <a:lnTo>
                                  <a:pt x="40" y="2009"/>
                                </a:lnTo>
                                <a:lnTo>
                                  <a:pt x="85" y="2055"/>
                                </a:lnTo>
                                <a:lnTo>
                                  <a:pt x="143" y="2084"/>
                                </a:lnTo>
                                <a:lnTo>
                                  <a:pt x="209" y="2095"/>
                                </a:lnTo>
                                <a:lnTo>
                                  <a:pt x="3282" y="2095"/>
                                </a:lnTo>
                                <a:lnTo>
                                  <a:pt x="3349" y="2084"/>
                                </a:lnTo>
                                <a:lnTo>
                                  <a:pt x="3406" y="2055"/>
                                </a:lnTo>
                                <a:lnTo>
                                  <a:pt x="3452" y="2009"/>
                                </a:lnTo>
                                <a:lnTo>
                                  <a:pt x="3481" y="1952"/>
                                </a:lnTo>
                                <a:lnTo>
                                  <a:pt x="3492" y="1886"/>
                                </a:lnTo>
                                <a:lnTo>
                                  <a:pt x="3492" y="209"/>
                                </a:lnTo>
                                <a:lnTo>
                                  <a:pt x="3481" y="143"/>
                                </a:lnTo>
                                <a:lnTo>
                                  <a:pt x="3452" y="86"/>
                                </a:lnTo>
                                <a:lnTo>
                                  <a:pt x="3406" y="40"/>
                                </a:lnTo>
                                <a:lnTo>
                                  <a:pt x="3349" y="10"/>
                                </a:lnTo>
                                <a:lnTo>
                                  <a:pt x="3282" y="0"/>
                                </a:lnTo>
                                <a:close/>
                              </a:path>
                            </a:pathLst>
                          </a:custGeom>
                          <a:solidFill>
                            <a:srgbClr val="81B859">
                              <a:alpha val="702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6096983" name="Text Box 25"/>
                        <wps:cNvSpPr txBox="1">
                          <a:spLocks noChangeArrowheads="1"/>
                        </wps:cNvSpPr>
                        <wps:spPr bwMode="auto">
                          <a:xfrm>
                            <a:off x="6603" y="3369"/>
                            <a:ext cx="3493" cy="2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60562A" w14:textId="77777777" w:rsidR="003432A9" w:rsidRPr="003432A9" w:rsidRDefault="003432A9" w:rsidP="003432A9">
                              <w:pPr>
                                <w:jc w:val="both"/>
                                <w:rPr>
                                  <w:b/>
                                  <w:sz w:val="20"/>
                                  <w:szCs w:val="20"/>
                                </w:rPr>
                              </w:pPr>
                            </w:p>
                            <w:p w14:paraId="0AD633D2" w14:textId="77777777" w:rsidR="003432A9" w:rsidRPr="003432A9" w:rsidRDefault="003432A9" w:rsidP="003432A9">
                              <w:pPr>
                                <w:spacing w:line="208" w:lineRule="auto"/>
                                <w:ind w:left="443" w:right="242" w:hanging="174"/>
                                <w:jc w:val="both"/>
                                <w:rPr>
                                  <w:sz w:val="20"/>
                                  <w:szCs w:val="20"/>
                                </w:rPr>
                              </w:pPr>
                              <w:r w:rsidRPr="003432A9">
                                <w:rPr>
                                  <w:sz w:val="20"/>
                                  <w:szCs w:val="20"/>
                                </w:rPr>
                                <w:t>3. Después colocar el pasto picado en las gavillas en campo abierto o bajo techo. Este proceso debe hacerse con rapidez en un ambiente seco y caliente.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1CFC08" id="Grupo 21" o:spid="_x0000_s1044" style="position:absolute;margin-left:330.2pt;margin-top:168.5pt;width:174.65pt;height:104.8pt;z-index:-251651072;mso-wrap-distance-left:0;mso-wrap-distance-right:0;mso-position-horizontal-relative:page;mso-position-vertical-relative:text" coordorigin="6604,3370" coordsize="3493,2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">
                <v:shape id="Freeform 24" o:spid="_x0000_s1045" style="position:absolute;left:6603;top:3369;width:3493;height:2096;visibility:visible;mso-wrap-style:square;v-text-anchor:top" coordsize="3493,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" path="m3282,l209,,143,10,85,40,40,86,10,143,,209,,1886r10,66l40,2009r45,46l143,2084r66,11l3282,2095r67,-11l3406,2055r46,-46l3481,1952r11,-66l3492,209r-11,-66l3452,86,3406,40,3349,10,3282,xe" fillcolor="#81b859" stroked="f">
                  <v:fill opacity="46003f"/>
                  <v:path arrowok="t" o:connecttype="custom" o:connectlocs="3282,3370;209,3370;143,3380;85,3410;40,3456;10,3513;0,3579;0,5256;10,5322;40,5379;85,5425;143,5454;209,5465;3282,5465;3349,5454;3406,5425;3452,5379;3481,5322;3492,5256;3492,3579;3481,3513;3452,3456;3406,3410;3349,3380;3282,3370" o:connectangles="0,0,0,0,0,0,0,0,0,0,0,0,0,0,0,0,0,0,0,0,0,0,0,0,0"/>
                </v:shape>
                <v:shape id="Text Box 25" o:spid="_x0000_s1046" type="#_x0000_t202" style="position:absolute;left:6603;top:3369;width:3493;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" filled="f" stroked="f">
                  <v:textbox inset="0,0,0,0">
                    <w:txbxContent>
                      <w:p w14:paraId="0060562A" w14:textId="77777777" w:rsidR="003432A9" w:rsidRPr="003432A9" w:rsidRDefault="003432A9" w:rsidP="003432A9">
                        <w:pPr>
                          <w:jc w:val="both"/>
                          <w:rPr>
                            <w:b/>
                            <w:sz w:val="20"/>
                            <w:szCs w:val="20"/>
                          </w:rPr>
                        </w:pPr>
                      </w:p>
                      <w:p w14:paraId="0AD633D2" w14:textId="77777777" w:rsidR="003432A9" w:rsidRPr="003432A9" w:rsidRDefault="003432A9" w:rsidP="003432A9">
                        <w:pPr>
                          <w:spacing w:line="208" w:lineRule="auto"/>
                          <w:ind w:left="443" w:right="242" w:hanging="174"/>
                          <w:jc w:val="both"/>
                          <w:rPr>
                            <w:sz w:val="20"/>
                            <w:szCs w:val="20"/>
                          </w:rPr>
                        </w:pPr>
                        <w:r w:rsidRPr="003432A9">
                          <w:rPr>
                            <w:sz w:val="20"/>
                            <w:szCs w:val="20"/>
                          </w:rPr>
                          <w:t>3. Después colocar el pasto picado en las gavillas en campo abierto o bajo techo. Este proceso debe hacerse con rapidez en un ambiente seco y caliente.</w:t>
                        </w:r>
                      </w:p>
                    </w:txbxContent>
                  </v:textbox>
                </v:shape>
                <w10:wrap type="topAndBottom" anchorx="page"/>
              </v:group>
            </w:pict>
          </mc:Fallback>
        </mc:AlternateContent>
      </w:r>
      <w:r w:rsidRPr="00EB0065">
        <w:rPr>
          <w:noProof/>
          <w:sz w:val="20"/>
          <w:szCs w:val="20"/>
        </w:rPr>
        <mc:AlternateContent>
          <mc:Choice Requires="wps">
            <w:drawing>
              <wp:anchor distT="0" distB="0" distL="0" distR="0" simplePos="0" relativeHeight="251666432" behindDoc="1" locked="0" layoutInCell="1" allowOverlap="1" wp14:anchorId="64FD85C9" wp14:editId="4A4E228B">
                <wp:simplePos x="0" y="0"/>
                <wp:positionH relativeFrom="page">
                  <wp:posOffset>1950085</wp:posOffset>
                </wp:positionH>
                <wp:positionV relativeFrom="paragraph">
                  <wp:posOffset>3705860</wp:posOffset>
                </wp:positionV>
                <wp:extent cx="549910" cy="532130"/>
                <wp:effectExtent l="6985" t="2540" r="5080" b="8255"/>
                <wp:wrapTopAndBottom/>
                <wp:docPr id="1433683781" name="Forma libre: forma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9910" cy="532130"/>
                        </a:xfrm>
                        <a:custGeom>
                          <a:avLst/>
                          <a:gdLst>
                            <a:gd name="T0" fmla="+- 0 3256 3071"/>
                            <a:gd name="T1" fmla="*/ T0 w 866"/>
                            <a:gd name="T2" fmla="+- 0 5836 5836"/>
                            <a:gd name="T3" fmla="*/ 5836 h 838"/>
                            <a:gd name="T4" fmla="+- 0 3244 3071"/>
                            <a:gd name="T5" fmla="*/ T4 w 866"/>
                            <a:gd name="T6" fmla="+- 0 6251 5836"/>
                            <a:gd name="T7" fmla="*/ 6251 h 838"/>
                            <a:gd name="T8" fmla="+- 0 3071 3071"/>
                            <a:gd name="T9" fmla="*/ T8 w 866"/>
                            <a:gd name="T10" fmla="+- 0 6246 5836"/>
                            <a:gd name="T11" fmla="*/ 6246 h 838"/>
                            <a:gd name="T12" fmla="+- 0 3492 3071"/>
                            <a:gd name="T13" fmla="*/ T12 w 866"/>
                            <a:gd name="T14" fmla="+- 0 6673 5836"/>
                            <a:gd name="T15" fmla="*/ 6673 h 838"/>
                            <a:gd name="T16" fmla="+- 0 3936 3071"/>
                            <a:gd name="T17" fmla="*/ T16 w 866"/>
                            <a:gd name="T18" fmla="+- 0 6270 5836"/>
                            <a:gd name="T19" fmla="*/ 6270 h 838"/>
                            <a:gd name="T20" fmla="+- 0 3763 3071"/>
                            <a:gd name="T21" fmla="*/ T20 w 866"/>
                            <a:gd name="T22" fmla="+- 0 6265 5836"/>
                            <a:gd name="T23" fmla="*/ 6265 h 838"/>
                            <a:gd name="T24" fmla="+- 0 3775 3071"/>
                            <a:gd name="T25" fmla="*/ T24 w 866"/>
                            <a:gd name="T26" fmla="+- 0 5850 5836"/>
                            <a:gd name="T27" fmla="*/ 5850 h 838"/>
                            <a:gd name="T28" fmla="+- 0 3256 3071"/>
                            <a:gd name="T29" fmla="*/ T28 w 866"/>
                            <a:gd name="T30" fmla="+- 0 5836 5836"/>
                            <a:gd name="T31" fmla="*/ 5836 h 83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66" h="838">
                              <a:moveTo>
                                <a:pt x="185" y="0"/>
                              </a:moveTo>
                              <a:lnTo>
                                <a:pt x="173" y="415"/>
                              </a:lnTo>
                              <a:lnTo>
                                <a:pt x="0" y="410"/>
                              </a:lnTo>
                              <a:lnTo>
                                <a:pt x="421" y="837"/>
                              </a:lnTo>
                              <a:lnTo>
                                <a:pt x="865" y="434"/>
                              </a:lnTo>
                              <a:lnTo>
                                <a:pt x="692" y="429"/>
                              </a:lnTo>
                              <a:lnTo>
                                <a:pt x="704" y="14"/>
                              </a:lnTo>
                              <a:lnTo>
                                <a:pt x="185" y="0"/>
                              </a:lnTo>
                              <a:close/>
                            </a:path>
                          </a:pathLst>
                        </a:custGeom>
                        <a:solidFill>
                          <a:srgbClr val="D3E1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30F9FB" id="Forma libre: forma 20" o:spid="_x0000_s1026" style="position:absolute;margin-left:153.55pt;margin-top:291.8pt;width:43.3pt;height:41.9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6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" path="m185,l173,415,,410,421,837,865,434,692,429,704,14,185,xe" fillcolor="#d3e1cc" stroked="f">
                <v:path arrowok="t" o:connecttype="custom" o:connectlocs="117475,3705860;109855,3969385;0,3966210;267335,4237355;549275,3981450;439420,3978275;447040,3714750;117475,3705860" o:connectangles="0,0,0,0,0,0,0,0"/>
                <w10:wrap type="topAndBottom" anchorx="page"/>
              </v:shape>
            </w:pict>
          </mc:Fallback>
        </mc:AlternateContent>
      </w:r>
      <w:r w:rsidRPr="00EB0065">
        <w:rPr>
          <w:noProof/>
          <w:sz w:val="20"/>
          <w:szCs w:val="20"/>
        </w:rPr>
        <mc:AlternateContent>
          <mc:Choice Requires="wpg">
            <w:drawing>
              <wp:anchor distT="0" distB="0" distL="0" distR="0" simplePos="0" relativeHeight="251667456" behindDoc="1" locked="0" layoutInCell="1" allowOverlap="1" wp14:anchorId="6D0269C7" wp14:editId="3DFE88A1">
                <wp:simplePos x="0" y="0"/>
                <wp:positionH relativeFrom="page">
                  <wp:posOffset>1086485</wp:posOffset>
                </wp:positionH>
                <wp:positionV relativeFrom="paragraph">
                  <wp:posOffset>4486275</wp:posOffset>
                </wp:positionV>
                <wp:extent cx="2218055" cy="1048385"/>
                <wp:effectExtent l="635" t="1905" r="635" b="6985"/>
                <wp:wrapTopAndBottom/>
                <wp:docPr id="1791142610"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8055" cy="1048385"/>
                          <a:chOff x="1711" y="7065"/>
                          <a:chExt cx="3493" cy="1651"/>
                        </a:xfrm>
                      </wpg:grpSpPr>
                      <wps:wsp>
                        <wps:cNvPr id="1956294422" name="Freeform 28"/>
                        <wps:cNvSpPr>
                          <a:spLocks/>
                        </wps:cNvSpPr>
                        <wps:spPr bwMode="auto">
                          <a:xfrm>
                            <a:off x="1711" y="7064"/>
                            <a:ext cx="3493" cy="1651"/>
                          </a:xfrm>
                          <a:custGeom>
                            <a:avLst/>
                            <a:gdLst>
                              <a:gd name="T0" fmla="+- 0 5038 1711"/>
                              <a:gd name="T1" fmla="*/ T0 w 3493"/>
                              <a:gd name="T2" fmla="+- 0 7065 7065"/>
                              <a:gd name="T3" fmla="*/ 7065 h 1651"/>
                              <a:gd name="T4" fmla="+- 0 1876 1711"/>
                              <a:gd name="T5" fmla="*/ T4 w 3493"/>
                              <a:gd name="T6" fmla="+- 0 7065 7065"/>
                              <a:gd name="T7" fmla="*/ 7065 h 1651"/>
                              <a:gd name="T8" fmla="+- 0 1812 1711"/>
                              <a:gd name="T9" fmla="*/ T8 w 3493"/>
                              <a:gd name="T10" fmla="+- 0 7078 7065"/>
                              <a:gd name="T11" fmla="*/ 7078 h 1651"/>
                              <a:gd name="T12" fmla="+- 0 1759 1711"/>
                              <a:gd name="T13" fmla="*/ T12 w 3493"/>
                              <a:gd name="T14" fmla="+- 0 7113 7065"/>
                              <a:gd name="T15" fmla="*/ 7113 h 1651"/>
                              <a:gd name="T16" fmla="+- 0 1724 1711"/>
                              <a:gd name="T17" fmla="*/ T16 w 3493"/>
                              <a:gd name="T18" fmla="+- 0 7166 7065"/>
                              <a:gd name="T19" fmla="*/ 7166 h 1651"/>
                              <a:gd name="T20" fmla="+- 0 1711 1711"/>
                              <a:gd name="T21" fmla="*/ T20 w 3493"/>
                              <a:gd name="T22" fmla="+- 0 7230 7065"/>
                              <a:gd name="T23" fmla="*/ 7230 h 1651"/>
                              <a:gd name="T24" fmla="+- 0 1711 1711"/>
                              <a:gd name="T25" fmla="*/ T24 w 3493"/>
                              <a:gd name="T26" fmla="+- 0 8550 7065"/>
                              <a:gd name="T27" fmla="*/ 8550 h 1651"/>
                              <a:gd name="T28" fmla="+- 0 1724 1711"/>
                              <a:gd name="T29" fmla="*/ T28 w 3493"/>
                              <a:gd name="T30" fmla="+- 0 8615 7065"/>
                              <a:gd name="T31" fmla="*/ 8615 h 1651"/>
                              <a:gd name="T32" fmla="+- 0 1759 1711"/>
                              <a:gd name="T33" fmla="*/ T32 w 3493"/>
                              <a:gd name="T34" fmla="+- 0 8667 7065"/>
                              <a:gd name="T35" fmla="*/ 8667 h 1651"/>
                              <a:gd name="T36" fmla="+- 0 1812 1711"/>
                              <a:gd name="T37" fmla="*/ T36 w 3493"/>
                              <a:gd name="T38" fmla="+- 0 8702 7065"/>
                              <a:gd name="T39" fmla="*/ 8702 h 1651"/>
                              <a:gd name="T40" fmla="+- 0 1876 1711"/>
                              <a:gd name="T41" fmla="*/ T40 w 3493"/>
                              <a:gd name="T42" fmla="+- 0 8715 7065"/>
                              <a:gd name="T43" fmla="*/ 8715 h 1651"/>
                              <a:gd name="T44" fmla="+- 0 5038 1711"/>
                              <a:gd name="T45" fmla="*/ T44 w 3493"/>
                              <a:gd name="T46" fmla="+- 0 8715 7065"/>
                              <a:gd name="T47" fmla="*/ 8715 h 1651"/>
                              <a:gd name="T48" fmla="+- 0 5103 1711"/>
                              <a:gd name="T49" fmla="*/ T48 w 3493"/>
                              <a:gd name="T50" fmla="+- 0 8702 7065"/>
                              <a:gd name="T51" fmla="*/ 8702 h 1651"/>
                              <a:gd name="T52" fmla="+- 0 5155 1711"/>
                              <a:gd name="T53" fmla="*/ T52 w 3493"/>
                              <a:gd name="T54" fmla="+- 0 8667 7065"/>
                              <a:gd name="T55" fmla="*/ 8667 h 1651"/>
                              <a:gd name="T56" fmla="+- 0 5190 1711"/>
                              <a:gd name="T57" fmla="*/ T56 w 3493"/>
                              <a:gd name="T58" fmla="+- 0 8615 7065"/>
                              <a:gd name="T59" fmla="*/ 8615 h 1651"/>
                              <a:gd name="T60" fmla="+- 0 5203 1711"/>
                              <a:gd name="T61" fmla="*/ T60 w 3493"/>
                              <a:gd name="T62" fmla="+- 0 8550 7065"/>
                              <a:gd name="T63" fmla="*/ 8550 h 1651"/>
                              <a:gd name="T64" fmla="+- 0 5203 1711"/>
                              <a:gd name="T65" fmla="*/ T64 w 3493"/>
                              <a:gd name="T66" fmla="+- 0 7230 7065"/>
                              <a:gd name="T67" fmla="*/ 7230 h 1651"/>
                              <a:gd name="T68" fmla="+- 0 5190 1711"/>
                              <a:gd name="T69" fmla="*/ T68 w 3493"/>
                              <a:gd name="T70" fmla="+- 0 7166 7065"/>
                              <a:gd name="T71" fmla="*/ 7166 h 1651"/>
                              <a:gd name="T72" fmla="+- 0 5155 1711"/>
                              <a:gd name="T73" fmla="*/ T72 w 3493"/>
                              <a:gd name="T74" fmla="+- 0 7113 7065"/>
                              <a:gd name="T75" fmla="*/ 7113 h 1651"/>
                              <a:gd name="T76" fmla="+- 0 5103 1711"/>
                              <a:gd name="T77" fmla="*/ T76 w 3493"/>
                              <a:gd name="T78" fmla="+- 0 7078 7065"/>
                              <a:gd name="T79" fmla="*/ 7078 h 1651"/>
                              <a:gd name="T80" fmla="+- 0 5038 1711"/>
                              <a:gd name="T81" fmla="*/ T80 w 3493"/>
                              <a:gd name="T82" fmla="+- 0 7065 7065"/>
                              <a:gd name="T83" fmla="*/ 7065 h 16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493" h="1651">
                                <a:moveTo>
                                  <a:pt x="3327" y="0"/>
                                </a:moveTo>
                                <a:lnTo>
                                  <a:pt x="165" y="0"/>
                                </a:lnTo>
                                <a:lnTo>
                                  <a:pt x="101" y="13"/>
                                </a:lnTo>
                                <a:lnTo>
                                  <a:pt x="48" y="48"/>
                                </a:lnTo>
                                <a:lnTo>
                                  <a:pt x="13" y="101"/>
                                </a:lnTo>
                                <a:lnTo>
                                  <a:pt x="0" y="165"/>
                                </a:lnTo>
                                <a:lnTo>
                                  <a:pt x="0" y="1485"/>
                                </a:lnTo>
                                <a:lnTo>
                                  <a:pt x="13" y="1550"/>
                                </a:lnTo>
                                <a:lnTo>
                                  <a:pt x="48" y="1602"/>
                                </a:lnTo>
                                <a:lnTo>
                                  <a:pt x="101" y="1637"/>
                                </a:lnTo>
                                <a:lnTo>
                                  <a:pt x="165" y="1650"/>
                                </a:lnTo>
                                <a:lnTo>
                                  <a:pt x="3327" y="1650"/>
                                </a:lnTo>
                                <a:lnTo>
                                  <a:pt x="3392" y="1637"/>
                                </a:lnTo>
                                <a:lnTo>
                                  <a:pt x="3444" y="1602"/>
                                </a:lnTo>
                                <a:lnTo>
                                  <a:pt x="3479" y="1550"/>
                                </a:lnTo>
                                <a:lnTo>
                                  <a:pt x="3492" y="1485"/>
                                </a:lnTo>
                                <a:lnTo>
                                  <a:pt x="3492" y="165"/>
                                </a:lnTo>
                                <a:lnTo>
                                  <a:pt x="3479" y="101"/>
                                </a:lnTo>
                                <a:lnTo>
                                  <a:pt x="3444" y="48"/>
                                </a:lnTo>
                                <a:lnTo>
                                  <a:pt x="3392" y="13"/>
                                </a:lnTo>
                                <a:lnTo>
                                  <a:pt x="3327" y="0"/>
                                </a:lnTo>
                                <a:close/>
                              </a:path>
                            </a:pathLst>
                          </a:custGeom>
                          <a:solidFill>
                            <a:srgbClr val="81B859">
                              <a:alpha val="502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9585726" name="Text Box 29"/>
                        <wps:cNvSpPr txBox="1">
                          <a:spLocks noChangeArrowheads="1"/>
                        </wps:cNvSpPr>
                        <wps:spPr bwMode="auto">
                          <a:xfrm>
                            <a:off x="1711" y="7064"/>
                            <a:ext cx="3493" cy="16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8EB95C" w14:textId="77777777" w:rsidR="003432A9" w:rsidRPr="003432A9" w:rsidRDefault="003432A9" w:rsidP="003432A9">
                              <w:pPr>
                                <w:spacing w:before="144" w:line="208" w:lineRule="auto"/>
                                <w:ind w:left="163" w:right="134" w:firstLine="13"/>
                                <w:jc w:val="both"/>
                                <w:rPr>
                                  <w:sz w:val="20"/>
                                  <w:szCs w:val="20"/>
                                </w:rPr>
                              </w:pPr>
                              <w:r w:rsidRPr="003432A9">
                                <w:rPr>
                                  <w:sz w:val="20"/>
                                  <w:szCs w:val="20"/>
                                </w:rPr>
                                <w:t>5. Voltear el pasto picado dos veces en el día para</w:t>
                              </w:r>
                              <w:r w:rsidRPr="003432A9">
                                <w:rPr>
                                  <w:spacing w:val="7"/>
                                  <w:sz w:val="20"/>
                                  <w:szCs w:val="20"/>
                                </w:rPr>
                                <w:t xml:space="preserve"> </w:t>
                              </w:r>
                              <w:r w:rsidRPr="003432A9">
                                <w:rPr>
                                  <w:spacing w:val="-3"/>
                                  <w:sz w:val="20"/>
                                  <w:szCs w:val="20"/>
                                </w:rPr>
                                <w:t xml:space="preserve">asegurar </w:t>
                              </w:r>
                              <w:r w:rsidRPr="003432A9">
                                <w:rPr>
                                  <w:sz w:val="20"/>
                                  <w:szCs w:val="20"/>
                                </w:rPr>
                                <w:t>que seque uniformemente, para esta labor utilice</w:t>
                              </w:r>
                              <w:r w:rsidRPr="003432A9">
                                <w:rPr>
                                  <w:spacing w:val="13"/>
                                  <w:sz w:val="20"/>
                                  <w:szCs w:val="20"/>
                                </w:rPr>
                                <w:t xml:space="preserve"> </w:t>
                              </w:r>
                              <w:r w:rsidRPr="003432A9">
                                <w:rPr>
                                  <w:spacing w:val="-3"/>
                                  <w:sz w:val="20"/>
                                  <w:szCs w:val="20"/>
                                </w:rPr>
                                <w:t>rastrillo.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0269C7" id="Grupo 19" o:spid="_x0000_s1047" style="position:absolute;margin-left:85.55pt;margin-top:353.25pt;width:174.65pt;height:82.55pt;z-index:-251649024;mso-wrap-distance-left:0;mso-wrap-distance-right:0;mso-position-horizontal-relative:page;mso-position-vertical-relative:text" coordorigin="1711,7065" coordsize="3493,1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">
                <v:shape id="Freeform 28" o:spid="_x0000_s1048" style="position:absolute;left:1711;top:7064;width:3493;height:1651;visibility:visible;mso-wrap-style:square;v-text-anchor:top" coordsize="3493,1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" path="m3327,l165,,101,13,48,48,13,101,,165,,1485r13,65l48,1602r53,35l165,1650r3162,l3392,1637r52,-35l3479,1550r13,-65l3492,165r-13,-64l3444,48,3392,13,3327,xe" fillcolor="#81b859" stroked="f">
                  <v:fill opacity="32896f"/>
                  <v:path arrowok="t" o:connecttype="custom" o:connectlocs="3327,7065;165,7065;101,7078;48,7113;13,7166;0,7230;0,8550;13,8615;48,8667;101,8702;165,8715;3327,8715;3392,8702;3444,8667;3479,8615;3492,8550;3492,7230;3479,7166;3444,7113;3392,7078;3327,7065" o:connectangles="0,0,0,0,0,0,0,0,0,0,0,0,0,0,0,0,0,0,0,0,0"/>
                </v:shape>
                <v:shape id="Text Box 29" o:spid="_x0000_s1049" type="#_x0000_t202" style="position:absolute;left:1711;top:7064;width:3493;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" filled="f" stroked="f">
                  <v:textbox inset="0,0,0,0">
                    <w:txbxContent>
                      <w:p w14:paraId="568EB95C" w14:textId="77777777" w:rsidR="003432A9" w:rsidRPr="003432A9" w:rsidRDefault="003432A9" w:rsidP="003432A9">
                        <w:pPr>
                          <w:spacing w:before="144" w:line="208" w:lineRule="auto"/>
                          <w:ind w:left="163" w:right="134" w:firstLine="13"/>
                          <w:jc w:val="both"/>
                          <w:rPr>
                            <w:sz w:val="20"/>
                            <w:szCs w:val="20"/>
                          </w:rPr>
                        </w:pPr>
                        <w:r w:rsidRPr="003432A9">
                          <w:rPr>
                            <w:sz w:val="20"/>
                            <w:szCs w:val="20"/>
                          </w:rPr>
                          <w:t>5. Voltear el pasto picado dos veces en el día para</w:t>
                        </w:r>
                        <w:r w:rsidRPr="003432A9">
                          <w:rPr>
                            <w:spacing w:val="7"/>
                            <w:sz w:val="20"/>
                            <w:szCs w:val="20"/>
                          </w:rPr>
                          <w:t xml:space="preserve"> </w:t>
                        </w:r>
                        <w:r w:rsidRPr="003432A9">
                          <w:rPr>
                            <w:spacing w:val="-3"/>
                            <w:sz w:val="20"/>
                            <w:szCs w:val="20"/>
                          </w:rPr>
                          <w:t xml:space="preserve">asegurar </w:t>
                        </w:r>
                        <w:r w:rsidRPr="003432A9">
                          <w:rPr>
                            <w:sz w:val="20"/>
                            <w:szCs w:val="20"/>
                          </w:rPr>
                          <w:t>que seque uniformemente, para esta labor utilice</w:t>
                        </w:r>
                        <w:r w:rsidRPr="003432A9">
                          <w:rPr>
                            <w:spacing w:val="13"/>
                            <w:sz w:val="20"/>
                            <w:szCs w:val="20"/>
                          </w:rPr>
                          <w:t xml:space="preserve"> </w:t>
                        </w:r>
                        <w:r w:rsidRPr="003432A9">
                          <w:rPr>
                            <w:spacing w:val="-3"/>
                            <w:sz w:val="20"/>
                            <w:szCs w:val="20"/>
                          </w:rPr>
                          <w:t>rastrillo.</w:t>
                        </w:r>
                      </w:p>
                    </w:txbxContent>
                  </v:textbox>
                </v:shape>
                <w10:wrap type="topAndBottom" anchorx="page"/>
              </v:group>
            </w:pict>
          </mc:Fallback>
        </mc:AlternateContent>
      </w:r>
    </w:p>
    <w:p w14:paraId="16035A62" w14:textId="77777777" w:rsidR="003432A9" w:rsidRPr="00EB0065" w:rsidRDefault="003432A9" w:rsidP="003432A9">
      <w:pPr>
        <w:pStyle w:val="Textoindependiente"/>
        <w:spacing w:before="10"/>
        <w:rPr>
          <w:b/>
          <w:sz w:val="20"/>
          <w:szCs w:val="20"/>
        </w:rPr>
      </w:pPr>
    </w:p>
    <w:p w14:paraId="19AF3214" w14:textId="77777777" w:rsidR="003432A9" w:rsidRPr="00EB0065" w:rsidRDefault="003432A9" w:rsidP="003432A9">
      <w:pPr>
        <w:pStyle w:val="Textoindependiente"/>
        <w:spacing w:before="8"/>
        <w:rPr>
          <w:b/>
          <w:sz w:val="20"/>
          <w:szCs w:val="20"/>
        </w:rPr>
      </w:pPr>
    </w:p>
    <w:p w14:paraId="7120DFE3" w14:textId="77777777" w:rsidR="003432A9" w:rsidRPr="00EB0065" w:rsidRDefault="003432A9" w:rsidP="003432A9">
      <w:pPr>
        <w:pStyle w:val="Textoindependiente"/>
        <w:spacing w:before="4"/>
        <w:rPr>
          <w:b/>
          <w:sz w:val="20"/>
          <w:szCs w:val="20"/>
        </w:rPr>
      </w:pPr>
    </w:p>
    <w:commentRangeEnd w:id="13"/>
    <w:p w14:paraId="1539F144" w14:textId="77777777" w:rsidR="003432A9" w:rsidRPr="00EB0065" w:rsidRDefault="0027313B" w:rsidP="003432A9">
      <w:pPr>
        <w:pStyle w:val="Textoindependiente"/>
        <w:spacing w:before="1"/>
        <w:rPr>
          <w:b/>
          <w:sz w:val="20"/>
          <w:szCs w:val="20"/>
        </w:rPr>
      </w:pPr>
      <w:r w:rsidRPr="00EB0065">
        <w:rPr>
          <w:rStyle w:val="Refdecomentario"/>
          <w:sz w:val="20"/>
          <w:szCs w:val="20"/>
          <w:lang w:val="es-CO" w:eastAsia="ja-JP"/>
        </w:rPr>
        <w:commentReference w:id="13"/>
      </w:r>
    </w:p>
    <w:p w14:paraId="721CFB45" w14:textId="77777777" w:rsidR="003432A9" w:rsidRPr="00EB0065" w:rsidRDefault="003432A9" w:rsidP="00DB4F5D">
      <w:pPr>
        <w:ind w:left="720"/>
        <w:rPr>
          <w:sz w:val="20"/>
          <w:szCs w:val="20"/>
          <w:lang w:val="es-ES"/>
        </w:rPr>
      </w:pPr>
    </w:p>
    <w:p w14:paraId="6056C70F" w14:textId="77777777" w:rsidR="003432A9" w:rsidRPr="00EB0065" w:rsidRDefault="003432A9" w:rsidP="00DB4F5D">
      <w:pPr>
        <w:ind w:left="720"/>
        <w:rPr>
          <w:sz w:val="20"/>
          <w:szCs w:val="20"/>
          <w:lang w:val="es-ES"/>
        </w:rPr>
      </w:pPr>
    </w:p>
    <w:p w14:paraId="5CE10AD6" w14:textId="77777777" w:rsidR="003432A9" w:rsidRPr="00EB0065" w:rsidRDefault="003432A9" w:rsidP="00DB4F5D">
      <w:pPr>
        <w:ind w:left="720"/>
        <w:rPr>
          <w:sz w:val="20"/>
          <w:szCs w:val="20"/>
          <w:lang w:val="es-ES"/>
        </w:rPr>
      </w:pPr>
    </w:p>
    <w:p w14:paraId="59E5CFDC" w14:textId="77777777" w:rsidR="00F523F3" w:rsidRPr="00EB0065" w:rsidRDefault="00F523F3" w:rsidP="00DB4F5D">
      <w:pPr>
        <w:ind w:left="720"/>
        <w:rPr>
          <w:sz w:val="20"/>
          <w:szCs w:val="20"/>
          <w:lang w:val="es-ES"/>
        </w:rPr>
      </w:pPr>
    </w:p>
    <w:p w14:paraId="7AE61E2D" w14:textId="77777777" w:rsidR="00F523F3" w:rsidRPr="00EB0065" w:rsidRDefault="00F523F3" w:rsidP="00DB4F5D">
      <w:pPr>
        <w:ind w:left="720"/>
        <w:rPr>
          <w:sz w:val="20"/>
          <w:szCs w:val="20"/>
          <w:lang w:val="es-ES"/>
        </w:rPr>
      </w:pPr>
    </w:p>
    <w:p w14:paraId="2518FE2D" w14:textId="77777777" w:rsidR="00F523F3" w:rsidRPr="00EB0065" w:rsidRDefault="00F523F3" w:rsidP="00DB4F5D">
      <w:pPr>
        <w:ind w:left="720"/>
        <w:rPr>
          <w:sz w:val="20"/>
          <w:szCs w:val="20"/>
          <w:lang w:val="es-ES"/>
        </w:rPr>
      </w:pPr>
    </w:p>
    <w:p w14:paraId="6F215208" w14:textId="77777777" w:rsidR="00F523F3" w:rsidRPr="00EB0065" w:rsidRDefault="00F523F3" w:rsidP="00DB4F5D">
      <w:pPr>
        <w:ind w:left="720"/>
        <w:rPr>
          <w:sz w:val="20"/>
          <w:szCs w:val="20"/>
          <w:lang w:val="es-ES"/>
        </w:rPr>
      </w:pPr>
    </w:p>
    <w:p w14:paraId="05CFCE8A" w14:textId="77777777" w:rsidR="008F2D84" w:rsidRPr="00EB0065" w:rsidRDefault="008F2D84" w:rsidP="00E407F0">
      <w:pPr>
        <w:pStyle w:val="Normal0"/>
        <w:jc w:val="both"/>
        <w:rPr>
          <w:b/>
          <w:sz w:val="20"/>
          <w:szCs w:val="20"/>
        </w:rPr>
      </w:pPr>
    </w:p>
    <w:p w14:paraId="10332BEC" w14:textId="77777777" w:rsidR="008F2D84" w:rsidRPr="00EB0065" w:rsidRDefault="008F2D84" w:rsidP="00E407F0">
      <w:pPr>
        <w:pStyle w:val="Normal0"/>
        <w:numPr>
          <w:ilvl w:val="0"/>
          <w:numId w:val="1"/>
        </w:numPr>
        <w:ind w:left="284"/>
        <w:jc w:val="both"/>
        <w:rPr>
          <w:b/>
          <w:sz w:val="20"/>
          <w:szCs w:val="20"/>
        </w:rPr>
      </w:pPr>
      <w:r w:rsidRPr="00EB0065">
        <w:rPr>
          <w:b/>
          <w:sz w:val="20"/>
          <w:szCs w:val="20"/>
        </w:rPr>
        <w:t xml:space="preserve">SÍNTESIS </w:t>
      </w:r>
    </w:p>
    <w:p w14:paraId="1628C185" w14:textId="77777777" w:rsidR="008F2D84" w:rsidRPr="00EB0065" w:rsidRDefault="008F2D84" w:rsidP="00E407F0">
      <w:pPr>
        <w:pStyle w:val="Normal0"/>
        <w:rPr>
          <w:sz w:val="20"/>
          <w:szCs w:val="20"/>
        </w:rPr>
      </w:pPr>
    </w:p>
    <w:p w14:paraId="23B1635A" w14:textId="3930E0A6" w:rsidR="00E15358" w:rsidRPr="00EB0065" w:rsidRDefault="00037527" w:rsidP="00E407F0">
      <w:pPr>
        <w:rPr>
          <w:sz w:val="20"/>
          <w:szCs w:val="20"/>
          <w:lang w:val="es-ES"/>
        </w:rPr>
      </w:pPr>
      <w:r w:rsidRPr="00EB0065">
        <w:rPr>
          <w:sz w:val="20"/>
          <w:szCs w:val="20"/>
          <w:lang w:val="es-ES"/>
        </w:rPr>
        <w:t>La ganadería sustentable es un enfoque de producción ganadera que busca equilibrar la producción de alimentos con la protección del medio ambiente, el bienestar animal y el desarrollo socioeconómico de las comunidades rurales. Este tipo de ganadería se enfoca en prácticas que reducen el impacto ambiental, promueven la salud del suelo y del agua, y mejoran la calidad de vida de las personas involucradas en el sector.</w:t>
      </w:r>
    </w:p>
    <w:p w14:paraId="3146DBB1" w14:textId="77777777" w:rsidR="009F435A" w:rsidRPr="00EB0065" w:rsidRDefault="009F435A" w:rsidP="00E407F0">
      <w:pPr>
        <w:rPr>
          <w:sz w:val="20"/>
          <w:szCs w:val="20"/>
          <w:lang w:val="es-ES"/>
        </w:rPr>
      </w:pPr>
    </w:p>
    <w:p w14:paraId="352AB2AD" w14:textId="24EEEB11" w:rsidR="009F435A" w:rsidRPr="00EB0065" w:rsidRDefault="009F435A" w:rsidP="00E407F0">
      <w:pPr>
        <w:rPr>
          <w:sz w:val="20"/>
          <w:szCs w:val="20"/>
          <w:lang w:val="es-ES"/>
        </w:rPr>
      </w:pPr>
      <w:r w:rsidRPr="00EB0065">
        <w:rPr>
          <w:sz w:val="20"/>
          <w:szCs w:val="20"/>
        </w:rPr>
        <w:t>La nutrición de los bovinos es fundamental para asegurar su salud, crecimiento y productividad. Los alimentos que se les proporcionan deben satisfacer sus necesidades nutricionales, que varían según la etapa de vida, el propósito (leche, carne, trabajo) y las condiciones ambientales.</w:t>
      </w:r>
    </w:p>
    <w:p w14:paraId="4BF2C5D1" w14:textId="77777777" w:rsidR="00037527" w:rsidRPr="00EB0065" w:rsidRDefault="00037527" w:rsidP="00E407F0">
      <w:pPr>
        <w:rPr>
          <w:sz w:val="20"/>
          <w:szCs w:val="20"/>
          <w:lang w:val="es-ES"/>
        </w:rPr>
      </w:pPr>
    </w:p>
    <w:p w14:paraId="627CE7AA" w14:textId="77777777" w:rsidR="00037527" w:rsidRPr="00EB0065" w:rsidRDefault="00037527" w:rsidP="00E407F0">
      <w:pPr>
        <w:rPr>
          <w:sz w:val="20"/>
          <w:szCs w:val="20"/>
          <w:lang w:val="es-ES"/>
        </w:rPr>
      </w:pPr>
    </w:p>
    <w:p w14:paraId="0413816B" w14:textId="7ABB654F" w:rsidR="008F2D84" w:rsidRPr="00EB0065" w:rsidRDefault="00B01CC3" w:rsidP="00202251">
      <w:pPr>
        <w:rPr>
          <w:sz w:val="20"/>
          <w:szCs w:val="20"/>
          <w:lang w:val="es-ES"/>
        </w:rPr>
      </w:pPr>
      <w:commentRangeStart w:id="18"/>
      <w:commentRangeEnd w:id="18"/>
      <w:r w:rsidRPr="00EB0065">
        <w:rPr>
          <w:rStyle w:val="Refdecomentario"/>
          <w:sz w:val="20"/>
          <w:szCs w:val="20"/>
        </w:rPr>
        <w:commentReference w:id="18"/>
      </w:r>
    </w:p>
    <w:p w14:paraId="1EFAA77B" w14:textId="467BC51B" w:rsidR="00080E78" w:rsidRPr="00EB0065" w:rsidRDefault="00B51634" w:rsidP="00E407F0">
      <w:pPr>
        <w:rPr>
          <w:sz w:val="20"/>
          <w:szCs w:val="20"/>
        </w:rPr>
        <w:sectPr w:rsidR="00080E78" w:rsidRPr="00EB0065" w:rsidSect="007137B3">
          <w:pgSz w:w="11910" w:h="16840"/>
          <w:pgMar w:top="1417" w:right="1701" w:bottom="1417" w:left="1701" w:header="191" w:footer="1035" w:gutter="0"/>
          <w:cols w:space="720"/>
        </w:sectPr>
      </w:pPr>
      <w:r w:rsidRPr="00EB0065">
        <w:rPr>
          <w:noProof/>
          <w:sz w:val="20"/>
          <w:szCs w:val="20"/>
        </w:rPr>
        <w:drawing>
          <wp:inline distT="0" distB="0" distL="0" distR="0" wp14:anchorId="154564AB" wp14:editId="512A4658">
            <wp:extent cx="5402580" cy="5299432"/>
            <wp:effectExtent l="0" t="0" r="0" b="15875"/>
            <wp:docPr id="109030024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7CD5837" w14:textId="77777777" w:rsidR="004F79AF" w:rsidRPr="00EB0065" w:rsidRDefault="004F79AF" w:rsidP="00E407F0">
      <w:pPr>
        <w:pStyle w:val="Normal0"/>
        <w:rPr>
          <w:sz w:val="20"/>
          <w:szCs w:val="20"/>
          <w:lang w:val="es-ES"/>
        </w:rPr>
      </w:pPr>
      <w:bookmarkStart w:id="19" w:name="_Hlk174995701"/>
    </w:p>
    <w:p w14:paraId="7CB85D23" w14:textId="77777777" w:rsidR="00147D74" w:rsidRPr="00EB0065" w:rsidRDefault="00147D74" w:rsidP="00E407F0">
      <w:pPr>
        <w:pStyle w:val="Normal0"/>
        <w:rPr>
          <w:sz w:val="20"/>
          <w:szCs w:val="20"/>
        </w:rPr>
      </w:pPr>
    </w:p>
    <w:bookmarkEnd w:id="19"/>
    <w:p w14:paraId="00000075" w14:textId="3197F18A" w:rsidR="00FF258C" w:rsidRPr="00EB0065" w:rsidRDefault="00D60361" w:rsidP="00E407F0">
      <w:pPr>
        <w:pStyle w:val="Normal0"/>
        <w:numPr>
          <w:ilvl w:val="0"/>
          <w:numId w:val="1"/>
        </w:numPr>
        <w:pBdr>
          <w:top w:val="nil"/>
          <w:left w:val="nil"/>
          <w:bottom w:val="nil"/>
          <w:right w:val="nil"/>
          <w:between w:val="nil"/>
        </w:pBdr>
        <w:ind w:left="284" w:hanging="284"/>
        <w:jc w:val="both"/>
        <w:rPr>
          <w:b/>
          <w:sz w:val="20"/>
          <w:szCs w:val="20"/>
        </w:rPr>
      </w:pPr>
      <w:r w:rsidRPr="00EB0065">
        <w:rPr>
          <w:b/>
          <w:sz w:val="20"/>
          <w:szCs w:val="20"/>
        </w:rPr>
        <w:t>ACTIVIDADES DIDÁCTICAS</w:t>
      </w:r>
    </w:p>
    <w:p w14:paraId="00000076" w14:textId="77777777" w:rsidR="00FF258C" w:rsidRPr="00EB0065" w:rsidRDefault="00FF258C" w:rsidP="00E407F0">
      <w:pPr>
        <w:pStyle w:val="Normal0"/>
        <w:ind w:left="426"/>
        <w:jc w:val="both"/>
        <w:rPr>
          <w:sz w:val="20"/>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800716" w:rsidRPr="00EB0065" w14:paraId="1D305820" w14:textId="77777777">
        <w:trPr>
          <w:trHeight w:val="298"/>
        </w:trPr>
        <w:tc>
          <w:tcPr>
            <w:tcW w:w="9541" w:type="dxa"/>
            <w:gridSpan w:val="2"/>
            <w:shd w:val="clear" w:color="auto" w:fill="FAC896"/>
            <w:vAlign w:val="center"/>
          </w:tcPr>
          <w:p w14:paraId="0000007F" w14:textId="77777777" w:rsidR="00FF258C" w:rsidRPr="00EB0065" w:rsidRDefault="00D376E1" w:rsidP="00E407F0">
            <w:pPr>
              <w:pStyle w:val="Normal0"/>
              <w:spacing w:line="276" w:lineRule="auto"/>
              <w:jc w:val="center"/>
              <w:rPr>
                <w:rFonts w:eastAsia="Calibri"/>
                <w:sz w:val="20"/>
                <w:szCs w:val="20"/>
              </w:rPr>
            </w:pPr>
            <w:r w:rsidRPr="00EB0065">
              <w:rPr>
                <w:rFonts w:eastAsia="Calibri"/>
                <w:sz w:val="20"/>
                <w:szCs w:val="20"/>
              </w:rPr>
              <w:t>DESCRIPCIÓN DE ACTIVIDAD DIDÁCTICA</w:t>
            </w:r>
          </w:p>
        </w:tc>
      </w:tr>
      <w:tr w:rsidR="00800716" w:rsidRPr="00EB0065" w14:paraId="6E403EAC" w14:textId="77777777">
        <w:trPr>
          <w:trHeight w:val="806"/>
        </w:trPr>
        <w:tc>
          <w:tcPr>
            <w:tcW w:w="2835" w:type="dxa"/>
            <w:shd w:val="clear" w:color="auto" w:fill="FAC896"/>
            <w:vAlign w:val="center"/>
          </w:tcPr>
          <w:p w14:paraId="00000081" w14:textId="77777777" w:rsidR="00FF258C" w:rsidRPr="00EB0065" w:rsidRDefault="00D376E1" w:rsidP="00E407F0">
            <w:pPr>
              <w:pStyle w:val="Normal0"/>
              <w:spacing w:line="276" w:lineRule="auto"/>
              <w:rPr>
                <w:rFonts w:eastAsia="Calibri"/>
                <w:sz w:val="20"/>
                <w:szCs w:val="20"/>
              </w:rPr>
            </w:pPr>
            <w:r w:rsidRPr="00EB0065">
              <w:rPr>
                <w:rFonts w:eastAsia="Calibri"/>
                <w:sz w:val="20"/>
                <w:szCs w:val="20"/>
              </w:rPr>
              <w:t>Nombre de la Actividad</w:t>
            </w:r>
          </w:p>
        </w:tc>
        <w:tc>
          <w:tcPr>
            <w:tcW w:w="6706" w:type="dxa"/>
            <w:shd w:val="clear" w:color="auto" w:fill="auto"/>
            <w:vAlign w:val="center"/>
          </w:tcPr>
          <w:p w14:paraId="00000082" w14:textId="327E1D3C" w:rsidR="00FF258C" w:rsidRPr="00EB0065" w:rsidRDefault="009F435A" w:rsidP="00E407F0">
            <w:pPr>
              <w:pStyle w:val="Normal0"/>
              <w:spacing w:line="276" w:lineRule="auto"/>
              <w:rPr>
                <w:rFonts w:eastAsia="Calibri"/>
                <w:b w:val="0"/>
                <w:color w:val="FF0000"/>
                <w:sz w:val="20"/>
                <w:szCs w:val="20"/>
              </w:rPr>
            </w:pPr>
            <w:r w:rsidRPr="00EB0065">
              <w:rPr>
                <w:b w:val="0"/>
                <w:sz w:val="20"/>
                <w:szCs w:val="20"/>
              </w:rPr>
              <w:t>Generalidades de la ganadería sustentable.</w:t>
            </w:r>
          </w:p>
        </w:tc>
      </w:tr>
      <w:tr w:rsidR="00800716" w:rsidRPr="00EB0065" w14:paraId="13CADAA4" w14:textId="77777777">
        <w:trPr>
          <w:trHeight w:val="806"/>
        </w:trPr>
        <w:tc>
          <w:tcPr>
            <w:tcW w:w="2835" w:type="dxa"/>
            <w:shd w:val="clear" w:color="auto" w:fill="FAC896"/>
            <w:vAlign w:val="center"/>
          </w:tcPr>
          <w:p w14:paraId="00000083" w14:textId="77777777" w:rsidR="00FF258C" w:rsidRPr="00EB0065" w:rsidRDefault="00D376E1" w:rsidP="00E407F0">
            <w:pPr>
              <w:pStyle w:val="Normal0"/>
              <w:spacing w:line="276" w:lineRule="auto"/>
              <w:rPr>
                <w:rFonts w:eastAsia="Calibri"/>
                <w:sz w:val="20"/>
                <w:szCs w:val="20"/>
              </w:rPr>
            </w:pPr>
            <w:r w:rsidRPr="00EB0065">
              <w:rPr>
                <w:rFonts w:eastAsia="Calibri"/>
                <w:sz w:val="20"/>
                <w:szCs w:val="20"/>
              </w:rPr>
              <w:t>Objetivo de la actividad</w:t>
            </w:r>
          </w:p>
        </w:tc>
        <w:tc>
          <w:tcPr>
            <w:tcW w:w="6706" w:type="dxa"/>
            <w:shd w:val="clear" w:color="auto" w:fill="auto"/>
            <w:vAlign w:val="center"/>
          </w:tcPr>
          <w:p w14:paraId="00000084" w14:textId="3468BD99" w:rsidR="00FF258C" w:rsidRPr="00EB0065" w:rsidRDefault="0021480C" w:rsidP="00E407F0">
            <w:pPr>
              <w:pStyle w:val="Normal0"/>
              <w:spacing w:line="276" w:lineRule="auto"/>
              <w:rPr>
                <w:rFonts w:eastAsia="Calibri"/>
                <w:b w:val="0"/>
                <w:sz w:val="20"/>
                <w:szCs w:val="20"/>
                <w:lang w:val="es-ES"/>
              </w:rPr>
            </w:pPr>
            <w:r w:rsidRPr="00EB0065">
              <w:rPr>
                <w:b w:val="0"/>
                <w:bCs/>
                <w:sz w:val="20"/>
                <w:szCs w:val="20"/>
              </w:rPr>
              <w:t>Identificar elementos básicos de la ganadería sustentable.</w:t>
            </w:r>
          </w:p>
        </w:tc>
      </w:tr>
      <w:tr w:rsidR="00800716" w:rsidRPr="00EB0065" w14:paraId="7C48933B" w14:textId="77777777">
        <w:trPr>
          <w:trHeight w:val="806"/>
        </w:trPr>
        <w:tc>
          <w:tcPr>
            <w:tcW w:w="2835" w:type="dxa"/>
            <w:shd w:val="clear" w:color="auto" w:fill="FAC896"/>
            <w:vAlign w:val="center"/>
          </w:tcPr>
          <w:p w14:paraId="00000085" w14:textId="77777777" w:rsidR="00FF258C" w:rsidRPr="00EB0065" w:rsidRDefault="00D376E1" w:rsidP="00E407F0">
            <w:pPr>
              <w:pStyle w:val="Normal0"/>
              <w:spacing w:line="276" w:lineRule="auto"/>
              <w:rPr>
                <w:rFonts w:eastAsia="Calibri"/>
                <w:sz w:val="20"/>
                <w:szCs w:val="20"/>
              </w:rPr>
            </w:pPr>
            <w:r w:rsidRPr="00EB0065">
              <w:rPr>
                <w:rFonts w:eastAsia="Calibri"/>
                <w:sz w:val="20"/>
                <w:szCs w:val="20"/>
              </w:rPr>
              <w:t>Tipo de actividad sugerida</w:t>
            </w:r>
          </w:p>
        </w:tc>
        <w:tc>
          <w:tcPr>
            <w:tcW w:w="6706" w:type="dxa"/>
            <w:shd w:val="clear" w:color="auto" w:fill="auto"/>
            <w:vAlign w:val="center"/>
          </w:tcPr>
          <w:p w14:paraId="00000086" w14:textId="013EC494" w:rsidR="00FF258C" w:rsidRPr="00EB0065" w:rsidRDefault="00EC03E2" w:rsidP="00E407F0">
            <w:pPr>
              <w:pStyle w:val="Normal0"/>
              <w:spacing w:line="276" w:lineRule="auto"/>
              <w:rPr>
                <w:rFonts w:eastAsia="Calibri"/>
                <w:color w:val="FF0000"/>
                <w:sz w:val="20"/>
                <w:szCs w:val="20"/>
              </w:rPr>
            </w:pPr>
            <w:r w:rsidRPr="00EB0065">
              <w:rPr>
                <w:rFonts w:eastAsia="Calibri"/>
                <w:noProof/>
                <w:color w:val="FF0000"/>
                <w:sz w:val="20"/>
                <w:szCs w:val="20"/>
                <w:lang w:val="en-US" w:eastAsia="en-US"/>
              </w:rPr>
              <w:drawing>
                <wp:inline distT="0" distB="0" distL="0" distR="0" wp14:anchorId="60080162" wp14:editId="2E29FF78">
                  <wp:extent cx="762106" cy="609685"/>
                  <wp:effectExtent l="0" t="0" r="0" b="0"/>
                  <wp:docPr id="41173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3695" name=""/>
                          <pic:cNvPicPr/>
                        </pic:nvPicPr>
                        <pic:blipFill>
                          <a:blip r:embed="rId41"/>
                          <a:stretch>
                            <a:fillRect/>
                          </a:stretch>
                        </pic:blipFill>
                        <pic:spPr>
                          <a:xfrm>
                            <a:off x="0" y="0"/>
                            <a:ext cx="762106" cy="609685"/>
                          </a:xfrm>
                          <a:prstGeom prst="rect">
                            <a:avLst/>
                          </a:prstGeom>
                        </pic:spPr>
                      </pic:pic>
                    </a:graphicData>
                  </a:graphic>
                </wp:inline>
              </w:drawing>
            </w:r>
          </w:p>
        </w:tc>
      </w:tr>
      <w:tr w:rsidR="00800716" w:rsidRPr="00EB0065" w14:paraId="559BC48B" w14:textId="77777777">
        <w:trPr>
          <w:trHeight w:val="806"/>
        </w:trPr>
        <w:tc>
          <w:tcPr>
            <w:tcW w:w="2835" w:type="dxa"/>
            <w:shd w:val="clear" w:color="auto" w:fill="FAC896"/>
            <w:vAlign w:val="center"/>
          </w:tcPr>
          <w:p w14:paraId="00000087" w14:textId="77777777" w:rsidR="00FF258C" w:rsidRPr="00EB0065" w:rsidRDefault="00D376E1" w:rsidP="00E407F0">
            <w:pPr>
              <w:pStyle w:val="Normal0"/>
              <w:spacing w:line="276" w:lineRule="auto"/>
              <w:rPr>
                <w:rFonts w:eastAsia="Calibri"/>
                <w:sz w:val="20"/>
                <w:szCs w:val="20"/>
              </w:rPr>
            </w:pPr>
            <w:r w:rsidRPr="00EB0065">
              <w:rPr>
                <w:rFonts w:eastAsia="Calibri"/>
                <w:sz w:val="20"/>
                <w:szCs w:val="20"/>
              </w:rPr>
              <w:t xml:space="preserve">Archivo de la actividad </w:t>
            </w:r>
          </w:p>
          <w:p w14:paraId="00000088" w14:textId="77777777" w:rsidR="00FF258C" w:rsidRPr="00EB0065" w:rsidRDefault="00D376E1" w:rsidP="00E407F0">
            <w:pPr>
              <w:pStyle w:val="Normal0"/>
              <w:spacing w:line="276" w:lineRule="auto"/>
              <w:rPr>
                <w:rFonts w:eastAsia="Calibri"/>
                <w:sz w:val="20"/>
                <w:szCs w:val="20"/>
              </w:rPr>
            </w:pPr>
            <w:r w:rsidRPr="00EB0065">
              <w:rPr>
                <w:rFonts w:eastAsia="Calibri"/>
                <w:sz w:val="20"/>
                <w:szCs w:val="20"/>
              </w:rPr>
              <w:t>(Anexo donde se describe la actividad propuesta)</w:t>
            </w:r>
          </w:p>
        </w:tc>
        <w:tc>
          <w:tcPr>
            <w:tcW w:w="6706" w:type="dxa"/>
            <w:shd w:val="clear" w:color="auto" w:fill="auto"/>
            <w:vAlign w:val="center"/>
          </w:tcPr>
          <w:p w14:paraId="00000089" w14:textId="58C49B5B" w:rsidR="00FF258C" w:rsidRPr="00EB0065" w:rsidRDefault="00EC03E2" w:rsidP="00E407F0">
            <w:pPr>
              <w:pStyle w:val="Normal0"/>
              <w:spacing w:line="276" w:lineRule="auto"/>
              <w:rPr>
                <w:rFonts w:eastAsia="Calibri"/>
                <w:i/>
                <w:color w:val="FF0000"/>
                <w:sz w:val="20"/>
                <w:szCs w:val="20"/>
              </w:rPr>
            </w:pPr>
            <w:r w:rsidRPr="00EB0065">
              <w:rPr>
                <w:b w:val="0"/>
                <w:sz w:val="20"/>
                <w:szCs w:val="20"/>
              </w:rPr>
              <w:t>Actividad_didactica_CF01</w:t>
            </w:r>
          </w:p>
        </w:tc>
      </w:tr>
    </w:tbl>
    <w:p w14:paraId="0000008A" w14:textId="140834CE" w:rsidR="00FF258C" w:rsidRPr="00EB0065" w:rsidRDefault="00FF258C" w:rsidP="00E407F0">
      <w:pPr>
        <w:pStyle w:val="Normal0"/>
        <w:jc w:val="both"/>
        <w:rPr>
          <w:sz w:val="20"/>
          <w:szCs w:val="20"/>
        </w:rPr>
      </w:pPr>
    </w:p>
    <w:p w14:paraId="19DE8EE4" w14:textId="77777777" w:rsidR="00F0751B" w:rsidRPr="00EB0065" w:rsidRDefault="00F0751B" w:rsidP="00E407F0">
      <w:pPr>
        <w:pStyle w:val="Normal0"/>
        <w:jc w:val="both"/>
        <w:rPr>
          <w:sz w:val="20"/>
          <w:szCs w:val="20"/>
        </w:rPr>
      </w:pPr>
    </w:p>
    <w:p w14:paraId="0000008D" w14:textId="77777777" w:rsidR="00FF258C" w:rsidRPr="00EB0065" w:rsidRDefault="00D376E1" w:rsidP="00E407F0">
      <w:pPr>
        <w:pStyle w:val="Normal0"/>
        <w:numPr>
          <w:ilvl w:val="0"/>
          <w:numId w:val="1"/>
        </w:numPr>
        <w:pBdr>
          <w:top w:val="nil"/>
          <w:left w:val="nil"/>
          <w:bottom w:val="nil"/>
          <w:right w:val="nil"/>
          <w:between w:val="nil"/>
        </w:pBdr>
        <w:ind w:left="284" w:hanging="284"/>
        <w:jc w:val="both"/>
        <w:rPr>
          <w:b/>
          <w:sz w:val="20"/>
          <w:szCs w:val="20"/>
        </w:rPr>
      </w:pPr>
      <w:r w:rsidRPr="00EB0065">
        <w:rPr>
          <w:b/>
          <w:sz w:val="20"/>
          <w:szCs w:val="20"/>
        </w:rPr>
        <w:t xml:space="preserve">MATERIAL COMPLEMENTARIO: </w:t>
      </w:r>
    </w:p>
    <w:p w14:paraId="0000008F" w14:textId="79D69A22" w:rsidR="00FF258C" w:rsidRPr="00EB0065" w:rsidRDefault="00FF258C" w:rsidP="00E407F0">
      <w:pPr>
        <w:pStyle w:val="Normal0"/>
        <w:rPr>
          <w:sz w:val="20"/>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800716" w:rsidRPr="00EB0065" w14:paraId="18C53E35" w14:textId="77777777">
        <w:trPr>
          <w:trHeight w:val="658"/>
        </w:trPr>
        <w:tc>
          <w:tcPr>
            <w:tcW w:w="2517" w:type="dxa"/>
            <w:shd w:val="clear" w:color="auto" w:fill="F9CB9C"/>
            <w:tcMar>
              <w:top w:w="100" w:type="dxa"/>
              <w:left w:w="100" w:type="dxa"/>
              <w:bottom w:w="100" w:type="dxa"/>
              <w:right w:w="100" w:type="dxa"/>
            </w:tcMar>
            <w:vAlign w:val="center"/>
          </w:tcPr>
          <w:p w14:paraId="00000090" w14:textId="77777777" w:rsidR="00FF258C" w:rsidRPr="00EB0065" w:rsidRDefault="00D376E1" w:rsidP="00E407F0">
            <w:pPr>
              <w:pStyle w:val="Normal0"/>
              <w:spacing w:line="276" w:lineRule="auto"/>
              <w:jc w:val="center"/>
              <w:rPr>
                <w:sz w:val="20"/>
                <w:szCs w:val="20"/>
              </w:rPr>
            </w:pPr>
            <w:r w:rsidRPr="00EB0065">
              <w:rPr>
                <w:sz w:val="20"/>
                <w:szCs w:val="20"/>
              </w:rPr>
              <w:t>Tema</w:t>
            </w:r>
          </w:p>
        </w:tc>
        <w:tc>
          <w:tcPr>
            <w:tcW w:w="2517" w:type="dxa"/>
            <w:shd w:val="clear" w:color="auto" w:fill="F9CB9C"/>
            <w:tcMar>
              <w:top w:w="100" w:type="dxa"/>
              <w:left w:w="100" w:type="dxa"/>
              <w:bottom w:w="100" w:type="dxa"/>
              <w:right w:w="100" w:type="dxa"/>
            </w:tcMar>
            <w:vAlign w:val="center"/>
          </w:tcPr>
          <w:p w14:paraId="00000091" w14:textId="77777777" w:rsidR="00FF258C" w:rsidRPr="00EB0065" w:rsidRDefault="00D376E1" w:rsidP="00E407F0">
            <w:pPr>
              <w:pStyle w:val="Normal0"/>
              <w:spacing w:line="276" w:lineRule="auto"/>
              <w:jc w:val="center"/>
              <w:rPr>
                <w:sz w:val="20"/>
                <w:szCs w:val="20"/>
              </w:rPr>
            </w:pPr>
            <w:r w:rsidRPr="00EB0065">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FF258C" w:rsidRPr="00EB0065" w:rsidRDefault="00D376E1" w:rsidP="00E407F0">
            <w:pPr>
              <w:pStyle w:val="Normal0"/>
              <w:spacing w:line="276" w:lineRule="auto"/>
              <w:jc w:val="center"/>
              <w:rPr>
                <w:sz w:val="20"/>
                <w:szCs w:val="20"/>
              </w:rPr>
            </w:pPr>
            <w:r w:rsidRPr="00EB0065">
              <w:rPr>
                <w:sz w:val="20"/>
                <w:szCs w:val="20"/>
              </w:rPr>
              <w:t>Tipo de material</w:t>
            </w:r>
          </w:p>
          <w:p w14:paraId="00000093" w14:textId="77777777" w:rsidR="00FF258C" w:rsidRPr="00EB0065" w:rsidRDefault="00D376E1" w:rsidP="00E407F0">
            <w:pPr>
              <w:pStyle w:val="Normal0"/>
              <w:spacing w:line="276" w:lineRule="auto"/>
              <w:jc w:val="center"/>
              <w:rPr>
                <w:sz w:val="20"/>
                <w:szCs w:val="20"/>
              </w:rPr>
            </w:pPr>
            <w:r w:rsidRPr="00EB0065">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Pr="00EB0065" w:rsidRDefault="00D376E1" w:rsidP="00E407F0">
            <w:pPr>
              <w:pStyle w:val="Normal0"/>
              <w:spacing w:line="276" w:lineRule="auto"/>
              <w:jc w:val="center"/>
              <w:rPr>
                <w:sz w:val="20"/>
                <w:szCs w:val="20"/>
              </w:rPr>
            </w:pPr>
            <w:r w:rsidRPr="00EB0065">
              <w:rPr>
                <w:sz w:val="20"/>
                <w:szCs w:val="20"/>
              </w:rPr>
              <w:t>Enlace del Recurso o</w:t>
            </w:r>
          </w:p>
          <w:p w14:paraId="00000095" w14:textId="77777777" w:rsidR="00FF258C" w:rsidRPr="00EB0065" w:rsidRDefault="00D376E1" w:rsidP="00E407F0">
            <w:pPr>
              <w:pStyle w:val="Normal0"/>
              <w:spacing w:line="276" w:lineRule="auto"/>
              <w:jc w:val="center"/>
              <w:rPr>
                <w:sz w:val="20"/>
                <w:szCs w:val="20"/>
              </w:rPr>
            </w:pPr>
            <w:r w:rsidRPr="00EB0065">
              <w:rPr>
                <w:sz w:val="20"/>
                <w:szCs w:val="20"/>
              </w:rPr>
              <w:t>Archivo del documento o material</w:t>
            </w:r>
          </w:p>
        </w:tc>
      </w:tr>
      <w:tr w:rsidR="00800716" w:rsidRPr="00EB0065" w14:paraId="672A6659" w14:textId="77777777">
        <w:trPr>
          <w:trHeight w:val="182"/>
        </w:trPr>
        <w:tc>
          <w:tcPr>
            <w:tcW w:w="2517" w:type="dxa"/>
            <w:tcMar>
              <w:top w:w="100" w:type="dxa"/>
              <w:left w:w="100" w:type="dxa"/>
              <w:bottom w:w="100" w:type="dxa"/>
              <w:right w:w="100" w:type="dxa"/>
            </w:tcMar>
          </w:tcPr>
          <w:p w14:paraId="00000096" w14:textId="7BC0115C" w:rsidR="00EC03E2" w:rsidRPr="00EB0065" w:rsidRDefault="009F435A" w:rsidP="00E407F0">
            <w:pPr>
              <w:pStyle w:val="Normal0"/>
              <w:spacing w:line="276" w:lineRule="auto"/>
              <w:rPr>
                <w:b w:val="0"/>
                <w:color w:val="FF0000"/>
                <w:sz w:val="20"/>
                <w:szCs w:val="20"/>
              </w:rPr>
            </w:pPr>
            <w:r w:rsidRPr="00EB0065">
              <w:rPr>
                <w:b w:val="0"/>
                <w:i/>
                <w:iCs/>
                <w:sz w:val="20"/>
                <w:szCs w:val="20"/>
              </w:rPr>
              <w:t>Ganadería sustentable</w:t>
            </w:r>
            <w:r w:rsidR="007E1C0D" w:rsidRPr="00EB0065">
              <w:rPr>
                <w:b w:val="0"/>
                <w:i/>
                <w:iCs/>
                <w:sz w:val="20"/>
                <w:szCs w:val="20"/>
              </w:rPr>
              <w:t>.</w:t>
            </w:r>
          </w:p>
        </w:tc>
        <w:tc>
          <w:tcPr>
            <w:tcW w:w="2517" w:type="dxa"/>
            <w:tcMar>
              <w:top w:w="100" w:type="dxa"/>
              <w:left w:w="100" w:type="dxa"/>
              <w:bottom w:w="100" w:type="dxa"/>
              <w:right w:w="100" w:type="dxa"/>
            </w:tcMar>
          </w:tcPr>
          <w:p w14:paraId="00000098" w14:textId="30999443" w:rsidR="00EC03E2" w:rsidRPr="00EB0065" w:rsidRDefault="00EC03E2" w:rsidP="00E407F0">
            <w:pPr>
              <w:pStyle w:val="Normal0"/>
              <w:spacing w:line="276" w:lineRule="auto"/>
              <w:rPr>
                <w:b w:val="0"/>
                <w:sz w:val="20"/>
                <w:szCs w:val="20"/>
              </w:rPr>
            </w:pPr>
            <w:r w:rsidRPr="00EB0065">
              <w:rPr>
                <w:b w:val="0"/>
                <w:sz w:val="20"/>
                <w:szCs w:val="20"/>
              </w:rPr>
              <w:t xml:space="preserve">Ecosistema recursos SENA [Video]. YouTube. </w:t>
            </w:r>
          </w:p>
        </w:tc>
        <w:tc>
          <w:tcPr>
            <w:tcW w:w="2519" w:type="dxa"/>
            <w:tcMar>
              <w:top w:w="100" w:type="dxa"/>
              <w:left w:w="100" w:type="dxa"/>
              <w:bottom w:w="100" w:type="dxa"/>
              <w:right w:w="100" w:type="dxa"/>
            </w:tcMar>
          </w:tcPr>
          <w:p w14:paraId="00000099" w14:textId="0ED99EE4" w:rsidR="00EC03E2" w:rsidRPr="00EB0065" w:rsidRDefault="00EC03E2" w:rsidP="00E407F0">
            <w:pPr>
              <w:pStyle w:val="Normal0"/>
              <w:spacing w:line="276" w:lineRule="auto"/>
              <w:jc w:val="center"/>
              <w:rPr>
                <w:b w:val="0"/>
                <w:sz w:val="20"/>
                <w:szCs w:val="20"/>
              </w:rPr>
            </w:pPr>
            <w:r w:rsidRPr="00EB0065">
              <w:rPr>
                <w:b w:val="0"/>
                <w:sz w:val="20"/>
                <w:szCs w:val="20"/>
              </w:rPr>
              <w:t>Video</w:t>
            </w:r>
          </w:p>
        </w:tc>
        <w:tc>
          <w:tcPr>
            <w:tcW w:w="2519" w:type="dxa"/>
            <w:tcMar>
              <w:top w:w="100" w:type="dxa"/>
              <w:left w:w="100" w:type="dxa"/>
              <w:bottom w:w="100" w:type="dxa"/>
              <w:right w:w="100" w:type="dxa"/>
            </w:tcMar>
          </w:tcPr>
          <w:p w14:paraId="0000009A" w14:textId="4EEC6BE9" w:rsidR="00EC03E2" w:rsidRPr="00EB0065" w:rsidRDefault="00000000" w:rsidP="00E407F0">
            <w:pPr>
              <w:pStyle w:val="Normal0"/>
              <w:spacing w:line="276" w:lineRule="auto"/>
              <w:rPr>
                <w:b w:val="0"/>
                <w:color w:val="FF0000"/>
                <w:sz w:val="20"/>
                <w:szCs w:val="20"/>
              </w:rPr>
            </w:pPr>
            <w:hyperlink r:id="rId42" w:history="1">
              <w:proofErr w:type="spellStart"/>
              <w:r w:rsidR="009F435A" w:rsidRPr="00EB0065">
                <w:rPr>
                  <w:rStyle w:val="Hipervnculo"/>
                  <w:b w:val="0"/>
                  <w:sz w:val="20"/>
                  <w:szCs w:val="20"/>
                </w:rPr>
                <w:t>Cuales</w:t>
              </w:r>
              <w:proofErr w:type="spellEnd"/>
              <w:r w:rsidR="009F435A" w:rsidRPr="00EB0065">
                <w:rPr>
                  <w:rStyle w:val="Hipervnculo"/>
                  <w:b w:val="0"/>
                  <w:sz w:val="20"/>
                  <w:szCs w:val="20"/>
                </w:rPr>
                <w:t xml:space="preserve"> son los Modelos para una Ganaderia Sustentable- TvAgro por Juan Gonzalo Angel (youtube.com)</w:t>
              </w:r>
            </w:hyperlink>
          </w:p>
        </w:tc>
      </w:tr>
    </w:tbl>
    <w:p w14:paraId="5E6127DE" w14:textId="3EAF5008" w:rsidR="00C60E0F" w:rsidRPr="00EB0065" w:rsidRDefault="00C60E0F" w:rsidP="00E407F0">
      <w:pPr>
        <w:pStyle w:val="Normal0"/>
        <w:rPr>
          <w:sz w:val="20"/>
          <w:szCs w:val="20"/>
        </w:rPr>
      </w:pPr>
    </w:p>
    <w:p w14:paraId="669E10C1" w14:textId="77777777" w:rsidR="00147D74" w:rsidRPr="00EB0065" w:rsidRDefault="00147D74" w:rsidP="00E407F0">
      <w:pPr>
        <w:pStyle w:val="Normal0"/>
        <w:rPr>
          <w:sz w:val="20"/>
          <w:szCs w:val="20"/>
        </w:rPr>
      </w:pPr>
    </w:p>
    <w:p w14:paraId="000000A1" w14:textId="026DD5C3" w:rsidR="00FF258C" w:rsidRPr="00EB0065" w:rsidRDefault="00D376E1" w:rsidP="00E407F0">
      <w:pPr>
        <w:pStyle w:val="Normal0"/>
        <w:numPr>
          <w:ilvl w:val="0"/>
          <w:numId w:val="2"/>
        </w:numPr>
        <w:pBdr>
          <w:top w:val="nil"/>
          <w:left w:val="nil"/>
          <w:bottom w:val="nil"/>
          <w:right w:val="nil"/>
          <w:between w:val="nil"/>
        </w:pBdr>
        <w:jc w:val="both"/>
        <w:rPr>
          <w:b/>
          <w:sz w:val="20"/>
          <w:szCs w:val="20"/>
        </w:rPr>
      </w:pPr>
      <w:r w:rsidRPr="00EB0065">
        <w:rPr>
          <w:b/>
          <w:sz w:val="20"/>
          <w:szCs w:val="20"/>
        </w:rPr>
        <w:t xml:space="preserve">GLOSARIO: </w:t>
      </w:r>
    </w:p>
    <w:p w14:paraId="000000A3" w14:textId="77777777" w:rsidR="00FF258C" w:rsidRPr="00EB0065" w:rsidRDefault="00FF258C" w:rsidP="00E407F0">
      <w:pPr>
        <w:pStyle w:val="Normal0"/>
        <w:pBdr>
          <w:top w:val="nil"/>
          <w:left w:val="nil"/>
          <w:bottom w:val="nil"/>
          <w:right w:val="nil"/>
          <w:between w:val="nil"/>
        </w:pBdr>
        <w:jc w:val="both"/>
        <w:rPr>
          <w:sz w:val="2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800716" w:rsidRPr="00EB0065" w14:paraId="4A65FD8B" w14:textId="77777777">
        <w:trPr>
          <w:trHeight w:val="214"/>
        </w:trPr>
        <w:tc>
          <w:tcPr>
            <w:tcW w:w="2122" w:type="dxa"/>
            <w:shd w:val="clear" w:color="auto" w:fill="F9CB9C"/>
            <w:tcMar>
              <w:top w:w="100" w:type="dxa"/>
              <w:left w:w="100" w:type="dxa"/>
              <w:bottom w:w="100" w:type="dxa"/>
              <w:right w:w="100" w:type="dxa"/>
            </w:tcMar>
          </w:tcPr>
          <w:p w14:paraId="000000A4" w14:textId="77777777" w:rsidR="00FF258C" w:rsidRPr="00EB0065" w:rsidRDefault="00D376E1" w:rsidP="00E407F0">
            <w:pPr>
              <w:pStyle w:val="Normal0"/>
              <w:spacing w:line="276" w:lineRule="auto"/>
              <w:jc w:val="center"/>
              <w:rPr>
                <w:sz w:val="20"/>
                <w:szCs w:val="20"/>
              </w:rPr>
            </w:pPr>
            <w:r w:rsidRPr="00EB0065">
              <w:rPr>
                <w:sz w:val="20"/>
                <w:szCs w:val="20"/>
              </w:rPr>
              <w:t>TÉRMINO</w:t>
            </w:r>
          </w:p>
        </w:tc>
        <w:tc>
          <w:tcPr>
            <w:tcW w:w="7840" w:type="dxa"/>
            <w:shd w:val="clear" w:color="auto" w:fill="F9CB9C"/>
            <w:tcMar>
              <w:top w:w="100" w:type="dxa"/>
              <w:left w:w="100" w:type="dxa"/>
              <w:bottom w:w="100" w:type="dxa"/>
              <w:right w:w="100" w:type="dxa"/>
            </w:tcMar>
          </w:tcPr>
          <w:p w14:paraId="000000A5" w14:textId="77777777" w:rsidR="00FF258C" w:rsidRPr="00EB0065" w:rsidRDefault="00D376E1" w:rsidP="00E407F0">
            <w:pPr>
              <w:pStyle w:val="Normal0"/>
              <w:spacing w:line="276" w:lineRule="auto"/>
              <w:jc w:val="center"/>
              <w:rPr>
                <w:sz w:val="20"/>
                <w:szCs w:val="20"/>
              </w:rPr>
            </w:pPr>
            <w:r w:rsidRPr="00EB0065">
              <w:rPr>
                <w:sz w:val="20"/>
                <w:szCs w:val="20"/>
              </w:rPr>
              <w:t>SIGNIFICADO</w:t>
            </w:r>
          </w:p>
        </w:tc>
      </w:tr>
      <w:tr w:rsidR="00800716" w:rsidRPr="00EB0065" w14:paraId="3E02A670" w14:textId="77777777">
        <w:trPr>
          <w:trHeight w:val="253"/>
        </w:trPr>
        <w:tc>
          <w:tcPr>
            <w:tcW w:w="2122" w:type="dxa"/>
            <w:tcMar>
              <w:top w:w="100" w:type="dxa"/>
              <w:left w:w="100" w:type="dxa"/>
              <w:bottom w:w="100" w:type="dxa"/>
              <w:right w:w="100" w:type="dxa"/>
            </w:tcMar>
          </w:tcPr>
          <w:p w14:paraId="735E9ECB" w14:textId="0DAB63A2" w:rsidR="00913EDE" w:rsidRPr="00EB0065" w:rsidRDefault="009F435A" w:rsidP="00E407F0">
            <w:pPr>
              <w:pStyle w:val="Normal0"/>
              <w:spacing w:line="276" w:lineRule="auto"/>
              <w:rPr>
                <w:color w:val="FF0000"/>
                <w:sz w:val="20"/>
                <w:szCs w:val="20"/>
              </w:rPr>
            </w:pPr>
            <w:r w:rsidRPr="00EB0065">
              <w:rPr>
                <w:sz w:val="20"/>
                <w:szCs w:val="20"/>
              </w:rPr>
              <w:t>Ganadería</w:t>
            </w:r>
          </w:p>
        </w:tc>
        <w:tc>
          <w:tcPr>
            <w:tcW w:w="7840" w:type="dxa"/>
            <w:tcMar>
              <w:top w:w="100" w:type="dxa"/>
              <w:left w:w="100" w:type="dxa"/>
              <w:bottom w:w="100" w:type="dxa"/>
              <w:right w:w="100" w:type="dxa"/>
            </w:tcMar>
          </w:tcPr>
          <w:p w14:paraId="0FFED373" w14:textId="3349FB70" w:rsidR="00913EDE" w:rsidRPr="00EB0065" w:rsidRDefault="00C3639C" w:rsidP="00E407F0">
            <w:pPr>
              <w:pStyle w:val="Normal0"/>
              <w:spacing w:line="276" w:lineRule="auto"/>
              <w:rPr>
                <w:b w:val="0"/>
                <w:bCs/>
                <w:color w:val="FF0000"/>
                <w:sz w:val="20"/>
                <w:szCs w:val="20"/>
              </w:rPr>
            </w:pPr>
            <w:r w:rsidRPr="00EB0065">
              <w:rPr>
                <w:b w:val="0"/>
                <w:bCs/>
                <w:sz w:val="20"/>
                <w:szCs w:val="20"/>
              </w:rPr>
              <w:t>l</w:t>
            </w:r>
            <w:r w:rsidR="00BC1E02" w:rsidRPr="00EB0065">
              <w:rPr>
                <w:b w:val="0"/>
                <w:bCs/>
                <w:sz w:val="20"/>
                <w:szCs w:val="20"/>
              </w:rPr>
              <w:t>a ganadería es la actividad económica y agrícola que se dedica a la cría y manejo de animales con fines productivos, como la obtención de carne, leche, cuero y otros productos.</w:t>
            </w:r>
          </w:p>
        </w:tc>
      </w:tr>
      <w:tr w:rsidR="00800716" w:rsidRPr="00EB0065" w14:paraId="2D57E735" w14:textId="77777777">
        <w:trPr>
          <w:trHeight w:val="253"/>
        </w:trPr>
        <w:tc>
          <w:tcPr>
            <w:tcW w:w="2122" w:type="dxa"/>
            <w:tcMar>
              <w:top w:w="100" w:type="dxa"/>
              <w:left w:w="100" w:type="dxa"/>
              <w:bottom w:w="100" w:type="dxa"/>
              <w:right w:w="100" w:type="dxa"/>
            </w:tcMar>
          </w:tcPr>
          <w:p w14:paraId="39E1B02B" w14:textId="1206199E" w:rsidR="00913EDE" w:rsidRPr="00EB0065" w:rsidRDefault="009F435A" w:rsidP="00E407F0">
            <w:pPr>
              <w:pStyle w:val="Normal0"/>
              <w:spacing w:line="276" w:lineRule="auto"/>
              <w:rPr>
                <w:sz w:val="20"/>
                <w:szCs w:val="20"/>
              </w:rPr>
            </w:pPr>
            <w:r w:rsidRPr="00EB0065">
              <w:rPr>
                <w:sz w:val="20"/>
                <w:szCs w:val="20"/>
              </w:rPr>
              <w:t>Sustentable</w:t>
            </w:r>
          </w:p>
        </w:tc>
        <w:tc>
          <w:tcPr>
            <w:tcW w:w="7840" w:type="dxa"/>
            <w:tcMar>
              <w:top w:w="100" w:type="dxa"/>
              <w:left w:w="100" w:type="dxa"/>
              <w:bottom w:w="100" w:type="dxa"/>
              <w:right w:w="100" w:type="dxa"/>
            </w:tcMar>
          </w:tcPr>
          <w:p w14:paraId="22302DC0" w14:textId="03F4129B" w:rsidR="00913EDE" w:rsidRPr="00EB0065" w:rsidRDefault="00C3639C" w:rsidP="00E407F0">
            <w:pPr>
              <w:pStyle w:val="Normal0"/>
              <w:spacing w:line="276" w:lineRule="auto"/>
              <w:rPr>
                <w:b w:val="0"/>
                <w:bCs/>
                <w:sz w:val="20"/>
                <w:szCs w:val="20"/>
              </w:rPr>
            </w:pPr>
            <w:r w:rsidRPr="00EB0065">
              <w:rPr>
                <w:b w:val="0"/>
                <w:bCs/>
                <w:sz w:val="20"/>
                <w:szCs w:val="20"/>
              </w:rPr>
              <w:t>l</w:t>
            </w:r>
            <w:r w:rsidR="00BC1E02" w:rsidRPr="00EB0065">
              <w:rPr>
                <w:b w:val="0"/>
                <w:bCs/>
                <w:sz w:val="20"/>
                <w:szCs w:val="20"/>
              </w:rPr>
              <w:t>a sustentabilidad se refiere a la capacidad de satisfacer las necesidades del presente sin comprometer la capacidad de las futuras generaciones para satisfacer sus propias necesidades.</w:t>
            </w:r>
          </w:p>
        </w:tc>
      </w:tr>
      <w:tr w:rsidR="00800716" w:rsidRPr="00EB0065" w14:paraId="290D6E2A" w14:textId="77777777">
        <w:trPr>
          <w:trHeight w:val="253"/>
        </w:trPr>
        <w:tc>
          <w:tcPr>
            <w:tcW w:w="2122" w:type="dxa"/>
            <w:tcMar>
              <w:top w:w="100" w:type="dxa"/>
              <w:left w:w="100" w:type="dxa"/>
              <w:bottom w:w="100" w:type="dxa"/>
              <w:right w:w="100" w:type="dxa"/>
            </w:tcMar>
          </w:tcPr>
          <w:p w14:paraId="69B3E0BB" w14:textId="2CB4B1A1" w:rsidR="007E1C0D" w:rsidRPr="00EB0065" w:rsidRDefault="009F435A" w:rsidP="00E407F0">
            <w:pPr>
              <w:spacing w:line="276" w:lineRule="auto"/>
              <w:rPr>
                <w:b w:val="0"/>
                <w:bCs/>
                <w:sz w:val="20"/>
                <w:szCs w:val="20"/>
              </w:rPr>
            </w:pPr>
            <w:r w:rsidRPr="00EB0065">
              <w:rPr>
                <w:bCs/>
                <w:sz w:val="20"/>
                <w:szCs w:val="20"/>
              </w:rPr>
              <w:t>Bovinos</w:t>
            </w:r>
          </w:p>
          <w:p w14:paraId="1A6C2DCF" w14:textId="7C76FB96" w:rsidR="00913EDE" w:rsidRPr="00EB0065" w:rsidRDefault="00913EDE" w:rsidP="00E407F0">
            <w:pPr>
              <w:pStyle w:val="Normal0"/>
              <w:spacing w:line="276" w:lineRule="auto"/>
              <w:rPr>
                <w:sz w:val="20"/>
                <w:szCs w:val="20"/>
              </w:rPr>
            </w:pPr>
          </w:p>
        </w:tc>
        <w:tc>
          <w:tcPr>
            <w:tcW w:w="7840" w:type="dxa"/>
            <w:tcMar>
              <w:top w:w="100" w:type="dxa"/>
              <w:left w:w="100" w:type="dxa"/>
              <w:bottom w:w="100" w:type="dxa"/>
              <w:right w:w="100" w:type="dxa"/>
            </w:tcMar>
          </w:tcPr>
          <w:p w14:paraId="432622AF" w14:textId="06C80665" w:rsidR="00913EDE" w:rsidRPr="00EB0065" w:rsidRDefault="00C3639C" w:rsidP="00E407F0">
            <w:pPr>
              <w:pStyle w:val="Normal0"/>
              <w:spacing w:line="276" w:lineRule="auto"/>
              <w:rPr>
                <w:b w:val="0"/>
                <w:bCs/>
                <w:sz w:val="20"/>
                <w:szCs w:val="20"/>
              </w:rPr>
            </w:pPr>
            <w:r w:rsidRPr="00EB0065">
              <w:rPr>
                <w:b w:val="0"/>
                <w:bCs/>
                <w:sz w:val="20"/>
                <w:szCs w:val="20"/>
              </w:rPr>
              <w:t>l</w:t>
            </w:r>
            <w:r w:rsidR="00BC1E02" w:rsidRPr="00EB0065">
              <w:rPr>
                <w:b w:val="0"/>
                <w:bCs/>
                <w:sz w:val="20"/>
                <w:szCs w:val="20"/>
              </w:rPr>
              <w:t>os bovinos son mamíferos rumiantes pertenecientes a la familia de los bóvidos, que incluye tanto a las vacas como a los toros.</w:t>
            </w:r>
          </w:p>
        </w:tc>
      </w:tr>
    </w:tbl>
    <w:p w14:paraId="20679199" w14:textId="77777777" w:rsidR="006621D3" w:rsidRPr="00EB0065" w:rsidRDefault="006621D3" w:rsidP="00E407F0">
      <w:pPr>
        <w:pStyle w:val="Normal0"/>
        <w:rPr>
          <w:sz w:val="20"/>
          <w:szCs w:val="20"/>
        </w:rPr>
      </w:pPr>
    </w:p>
    <w:p w14:paraId="5AF33CB3" w14:textId="77777777" w:rsidR="006621D3" w:rsidRPr="00EB0065" w:rsidRDefault="006621D3" w:rsidP="00E407F0">
      <w:pPr>
        <w:pStyle w:val="Normal0"/>
        <w:rPr>
          <w:sz w:val="20"/>
          <w:szCs w:val="20"/>
        </w:rPr>
      </w:pPr>
    </w:p>
    <w:p w14:paraId="52169AC4" w14:textId="77777777" w:rsidR="00AC57D5" w:rsidRPr="00EB0065" w:rsidRDefault="00AC57D5" w:rsidP="00E407F0">
      <w:pPr>
        <w:pStyle w:val="Normal0"/>
        <w:pBdr>
          <w:top w:val="nil"/>
          <w:left w:val="nil"/>
          <w:bottom w:val="nil"/>
          <w:right w:val="nil"/>
          <w:between w:val="nil"/>
        </w:pBdr>
        <w:jc w:val="both"/>
        <w:rPr>
          <w:b/>
          <w:sz w:val="20"/>
          <w:szCs w:val="20"/>
        </w:rPr>
      </w:pPr>
    </w:p>
    <w:p w14:paraId="000000AC" w14:textId="0A61DA2E" w:rsidR="00FF258C" w:rsidRPr="00EB0065" w:rsidRDefault="00D376E1" w:rsidP="00E407F0">
      <w:pPr>
        <w:pStyle w:val="Normal0"/>
        <w:numPr>
          <w:ilvl w:val="0"/>
          <w:numId w:val="2"/>
        </w:numPr>
        <w:pBdr>
          <w:top w:val="nil"/>
          <w:left w:val="nil"/>
          <w:bottom w:val="nil"/>
          <w:right w:val="nil"/>
          <w:between w:val="nil"/>
        </w:pBdr>
        <w:jc w:val="both"/>
        <w:rPr>
          <w:b/>
          <w:sz w:val="20"/>
          <w:szCs w:val="20"/>
        </w:rPr>
      </w:pPr>
      <w:r w:rsidRPr="00EB0065">
        <w:rPr>
          <w:b/>
          <w:sz w:val="20"/>
          <w:szCs w:val="20"/>
        </w:rPr>
        <w:t xml:space="preserve">REFERENCIAS BIBLIOGRÁFICAS: </w:t>
      </w:r>
    </w:p>
    <w:p w14:paraId="5D415025" w14:textId="77777777" w:rsidR="00CD0146" w:rsidRPr="00EB0065" w:rsidRDefault="00CD0146" w:rsidP="00CD0146">
      <w:pPr>
        <w:pStyle w:val="Normal0"/>
        <w:pBdr>
          <w:top w:val="nil"/>
          <w:left w:val="nil"/>
          <w:bottom w:val="nil"/>
          <w:right w:val="nil"/>
          <w:between w:val="nil"/>
        </w:pBdr>
        <w:ind w:left="644"/>
        <w:jc w:val="both"/>
        <w:rPr>
          <w:b/>
          <w:sz w:val="20"/>
          <w:szCs w:val="20"/>
        </w:rPr>
      </w:pPr>
    </w:p>
    <w:p w14:paraId="2DA24D0C" w14:textId="77777777" w:rsidR="003432A9" w:rsidRPr="00EB0065" w:rsidRDefault="003432A9" w:rsidP="00CD0146">
      <w:pPr>
        <w:pStyle w:val="Normal0"/>
        <w:pBdr>
          <w:top w:val="nil"/>
          <w:left w:val="nil"/>
          <w:bottom w:val="nil"/>
          <w:right w:val="nil"/>
          <w:between w:val="nil"/>
        </w:pBdr>
        <w:jc w:val="both"/>
        <w:rPr>
          <w:bCs/>
          <w:sz w:val="20"/>
          <w:szCs w:val="20"/>
          <w:lang w:val="es-ES"/>
        </w:rPr>
      </w:pPr>
    </w:p>
    <w:p w14:paraId="6474F1BC" w14:textId="77777777" w:rsidR="003432A9" w:rsidRPr="00EB0065" w:rsidRDefault="003432A9" w:rsidP="003432A9">
      <w:pPr>
        <w:pStyle w:val="Normal0"/>
        <w:pBdr>
          <w:top w:val="nil"/>
          <w:left w:val="nil"/>
          <w:bottom w:val="nil"/>
          <w:right w:val="nil"/>
          <w:between w:val="nil"/>
        </w:pBdr>
        <w:jc w:val="both"/>
        <w:rPr>
          <w:bCs/>
          <w:sz w:val="20"/>
          <w:szCs w:val="20"/>
        </w:rPr>
      </w:pPr>
      <w:r w:rsidRPr="00EB0065">
        <w:rPr>
          <w:bCs/>
          <w:sz w:val="20"/>
          <w:szCs w:val="20"/>
        </w:rPr>
        <w:t>Evangelista, J. (2011). Evaluación de forrajes. Bogotá, Colombia: Universidad Nacional de Colombia.</w:t>
      </w:r>
    </w:p>
    <w:p w14:paraId="756A9C6D" w14:textId="77777777" w:rsidR="003432A9" w:rsidRPr="00EB0065" w:rsidRDefault="003432A9" w:rsidP="003432A9">
      <w:pPr>
        <w:pStyle w:val="Normal0"/>
        <w:pBdr>
          <w:top w:val="nil"/>
          <w:left w:val="nil"/>
          <w:bottom w:val="nil"/>
          <w:right w:val="nil"/>
          <w:between w:val="nil"/>
        </w:pBdr>
        <w:jc w:val="both"/>
        <w:rPr>
          <w:bCs/>
          <w:sz w:val="20"/>
          <w:szCs w:val="20"/>
        </w:rPr>
      </w:pPr>
    </w:p>
    <w:p w14:paraId="15FFE75A" w14:textId="77777777" w:rsidR="003432A9" w:rsidRPr="00EB0065" w:rsidRDefault="003432A9" w:rsidP="003432A9">
      <w:pPr>
        <w:pStyle w:val="Normal0"/>
        <w:pBdr>
          <w:top w:val="nil"/>
          <w:left w:val="nil"/>
          <w:bottom w:val="nil"/>
          <w:right w:val="nil"/>
          <w:between w:val="nil"/>
        </w:pBdr>
        <w:jc w:val="both"/>
        <w:rPr>
          <w:bCs/>
          <w:sz w:val="20"/>
          <w:szCs w:val="20"/>
        </w:rPr>
      </w:pPr>
      <w:r w:rsidRPr="00EB0065">
        <w:rPr>
          <w:bCs/>
          <w:sz w:val="20"/>
          <w:szCs w:val="20"/>
        </w:rPr>
        <w:t>FAO. (s.f.). Capítulo VI cultivos para heno - leguminosas forrajeras y legumbres. Consultado el 27 de marzo de 2015, en http://www.fao.org/docrep/007/x7660s/x7660s0a.htm</w:t>
      </w:r>
    </w:p>
    <w:p w14:paraId="155B34F3" w14:textId="77777777" w:rsidR="003432A9" w:rsidRPr="00EB0065" w:rsidRDefault="003432A9" w:rsidP="003432A9">
      <w:pPr>
        <w:pStyle w:val="Normal0"/>
        <w:pBdr>
          <w:top w:val="nil"/>
          <w:left w:val="nil"/>
          <w:bottom w:val="nil"/>
          <w:right w:val="nil"/>
          <w:between w:val="nil"/>
        </w:pBdr>
        <w:jc w:val="both"/>
        <w:rPr>
          <w:bCs/>
          <w:sz w:val="20"/>
          <w:szCs w:val="20"/>
        </w:rPr>
      </w:pPr>
    </w:p>
    <w:p w14:paraId="670B0C2B" w14:textId="77777777" w:rsidR="003432A9" w:rsidRPr="00EB0065" w:rsidRDefault="003432A9" w:rsidP="003432A9">
      <w:pPr>
        <w:pStyle w:val="Normal0"/>
        <w:pBdr>
          <w:top w:val="nil"/>
          <w:left w:val="nil"/>
          <w:bottom w:val="nil"/>
          <w:right w:val="nil"/>
          <w:between w:val="nil"/>
        </w:pBdr>
        <w:jc w:val="both"/>
        <w:rPr>
          <w:bCs/>
          <w:sz w:val="20"/>
          <w:szCs w:val="20"/>
        </w:rPr>
      </w:pPr>
      <w:r w:rsidRPr="00EB0065">
        <w:rPr>
          <w:bCs/>
          <w:sz w:val="20"/>
          <w:szCs w:val="20"/>
        </w:rPr>
        <w:t>FEDEGAN y SENA. (2013). Manual de cómo elaborar un heno de buena calidad. Consultado el 27 de marzo de 2015, en http://www.fedegan.org.co/manual-de-como-elaborar-un-heno-de-buena-calidad</w:t>
      </w:r>
    </w:p>
    <w:p w14:paraId="2DDEA8CF" w14:textId="77777777" w:rsidR="003432A9" w:rsidRPr="00EB0065" w:rsidRDefault="003432A9" w:rsidP="003432A9">
      <w:pPr>
        <w:pStyle w:val="Normal0"/>
        <w:pBdr>
          <w:top w:val="nil"/>
          <w:left w:val="nil"/>
          <w:bottom w:val="nil"/>
          <w:right w:val="nil"/>
          <w:between w:val="nil"/>
        </w:pBdr>
        <w:jc w:val="both"/>
        <w:rPr>
          <w:bCs/>
          <w:sz w:val="20"/>
          <w:szCs w:val="20"/>
        </w:rPr>
      </w:pPr>
    </w:p>
    <w:p w14:paraId="51FEE936" w14:textId="1CA60C6D" w:rsidR="003432A9" w:rsidRPr="00EB0065" w:rsidRDefault="003432A9" w:rsidP="003432A9">
      <w:pPr>
        <w:pStyle w:val="Normal0"/>
        <w:pBdr>
          <w:top w:val="nil"/>
          <w:left w:val="nil"/>
          <w:bottom w:val="nil"/>
          <w:right w:val="nil"/>
          <w:between w:val="nil"/>
        </w:pBdr>
        <w:jc w:val="both"/>
        <w:rPr>
          <w:bCs/>
          <w:sz w:val="20"/>
          <w:szCs w:val="20"/>
        </w:rPr>
      </w:pPr>
      <w:r w:rsidRPr="00EB0065">
        <w:rPr>
          <w:bCs/>
          <w:sz w:val="20"/>
          <w:szCs w:val="20"/>
        </w:rPr>
        <w:t xml:space="preserve">Franco, L., Calero, D. y Ávila, P. (2007). Alternativas para la conservación de forrajes. Consultado el 27 de marzo de 2015, en </w:t>
      </w:r>
      <w:hyperlink r:id="rId43" w:history="1">
        <w:r w:rsidRPr="00EB0065">
          <w:rPr>
            <w:rStyle w:val="Hipervnculo"/>
            <w:bCs/>
            <w:sz w:val="20"/>
            <w:szCs w:val="20"/>
          </w:rPr>
          <w:t>http://www.bdigital.unal.edu.co/5028/1/9789584411747.pdf</w:t>
        </w:r>
      </w:hyperlink>
    </w:p>
    <w:p w14:paraId="35295047" w14:textId="45FC52DC" w:rsidR="003432A9" w:rsidRPr="00EB0065" w:rsidRDefault="003432A9" w:rsidP="003432A9">
      <w:pPr>
        <w:pStyle w:val="Normal0"/>
        <w:pBdr>
          <w:top w:val="nil"/>
          <w:left w:val="nil"/>
          <w:bottom w:val="nil"/>
          <w:right w:val="nil"/>
          <w:between w:val="nil"/>
        </w:pBdr>
        <w:jc w:val="both"/>
        <w:rPr>
          <w:bCs/>
          <w:sz w:val="20"/>
          <w:szCs w:val="20"/>
          <w:lang w:val="es-ES"/>
        </w:rPr>
      </w:pPr>
      <w:r w:rsidRPr="00EB0065">
        <w:rPr>
          <w:bCs/>
          <w:sz w:val="20"/>
          <w:szCs w:val="20"/>
          <w:lang w:val="es-ES"/>
        </w:rPr>
        <w:t>Mora, J. (2005). Planificación de fincas ganaderas eco amigables. Ibagué, Colombia: Universidad del Tolima.</w:t>
      </w:r>
    </w:p>
    <w:p w14:paraId="3E67A56C" w14:textId="77777777" w:rsidR="003432A9" w:rsidRPr="00EB0065" w:rsidRDefault="003432A9" w:rsidP="003432A9">
      <w:pPr>
        <w:pStyle w:val="Normal0"/>
        <w:pBdr>
          <w:top w:val="nil"/>
          <w:left w:val="nil"/>
          <w:bottom w:val="nil"/>
          <w:right w:val="nil"/>
          <w:between w:val="nil"/>
        </w:pBdr>
        <w:jc w:val="both"/>
        <w:rPr>
          <w:bCs/>
          <w:sz w:val="20"/>
          <w:szCs w:val="20"/>
        </w:rPr>
      </w:pPr>
    </w:p>
    <w:p w14:paraId="3B45988E" w14:textId="77777777" w:rsidR="003432A9" w:rsidRPr="00EB0065" w:rsidRDefault="003432A9" w:rsidP="003432A9">
      <w:pPr>
        <w:pStyle w:val="Normal0"/>
        <w:pBdr>
          <w:top w:val="nil"/>
          <w:left w:val="nil"/>
          <w:bottom w:val="nil"/>
          <w:right w:val="nil"/>
          <w:between w:val="nil"/>
        </w:pBdr>
        <w:jc w:val="both"/>
        <w:rPr>
          <w:bCs/>
          <w:sz w:val="20"/>
          <w:szCs w:val="20"/>
        </w:rPr>
      </w:pPr>
    </w:p>
    <w:p w14:paraId="31E88C07" w14:textId="367EB856" w:rsidR="003432A9" w:rsidRPr="00EB0065" w:rsidRDefault="003432A9" w:rsidP="003432A9">
      <w:pPr>
        <w:pStyle w:val="Normal0"/>
        <w:pBdr>
          <w:top w:val="nil"/>
          <w:left w:val="nil"/>
          <w:bottom w:val="nil"/>
          <w:right w:val="nil"/>
          <w:between w:val="nil"/>
        </w:pBdr>
        <w:jc w:val="both"/>
        <w:rPr>
          <w:bCs/>
          <w:sz w:val="20"/>
          <w:szCs w:val="20"/>
        </w:rPr>
      </w:pPr>
      <w:r w:rsidRPr="00EB0065">
        <w:rPr>
          <w:bCs/>
          <w:sz w:val="20"/>
          <w:szCs w:val="20"/>
        </w:rPr>
        <w:t xml:space="preserve">Rúa, M. (2010). ¿Cómo aforar un potrero para pastorear correctamente? Consultado el 27 de marzo de 2015, en  </w:t>
      </w:r>
      <w:hyperlink r:id="rId44" w:history="1">
        <w:r w:rsidRPr="00EB0065">
          <w:rPr>
            <w:rStyle w:val="Hipervnculo"/>
            <w:bCs/>
            <w:sz w:val="20"/>
            <w:szCs w:val="20"/>
          </w:rPr>
          <w:t>https://www.engormix.com/ganaderia-carne/articulos/sobrepastoreo-t28633.htm</w:t>
        </w:r>
      </w:hyperlink>
    </w:p>
    <w:p w14:paraId="3891AF12" w14:textId="77777777" w:rsidR="003432A9" w:rsidRPr="00EB0065" w:rsidRDefault="003432A9" w:rsidP="003432A9">
      <w:pPr>
        <w:pStyle w:val="Normal0"/>
        <w:pBdr>
          <w:top w:val="nil"/>
          <w:left w:val="nil"/>
          <w:bottom w:val="nil"/>
          <w:right w:val="nil"/>
          <w:between w:val="nil"/>
        </w:pBdr>
        <w:jc w:val="both"/>
        <w:rPr>
          <w:bCs/>
          <w:sz w:val="20"/>
          <w:szCs w:val="20"/>
        </w:rPr>
      </w:pPr>
    </w:p>
    <w:p w14:paraId="4CA9910E" w14:textId="77777777" w:rsidR="003432A9" w:rsidRPr="00EB0065" w:rsidRDefault="003432A9" w:rsidP="003432A9">
      <w:pPr>
        <w:pStyle w:val="Normal0"/>
        <w:pBdr>
          <w:top w:val="nil"/>
          <w:left w:val="nil"/>
          <w:bottom w:val="nil"/>
          <w:right w:val="nil"/>
          <w:between w:val="nil"/>
        </w:pBdr>
        <w:jc w:val="both"/>
        <w:rPr>
          <w:bCs/>
          <w:sz w:val="20"/>
          <w:szCs w:val="20"/>
          <w:lang w:val="es-ES"/>
        </w:rPr>
      </w:pPr>
      <w:r w:rsidRPr="00EB0065">
        <w:rPr>
          <w:bCs/>
          <w:sz w:val="20"/>
          <w:szCs w:val="20"/>
          <w:lang w:val="es-ES"/>
        </w:rPr>
        <w:t>Villanueva, C., Ibrahim, M., Torres, K. y Torres, M. (2008). Planificación agroecológica de fincas ganaderas: La experiencia de la subcuenca Copán, Honduras. https://www.researchgate.net/publication/242366514_Planificacion_agroecologi ca_de_fincas_ganaderas_La_experiencia_de_la_subcuenca_Copan_Honduras</w:t>
      </w:r>
    </w:p>
    <w:p w14:paraId="0573C3CB" w14:textId="77777777" w:rsidR="003432A9" w:rsidRPr="00EB0065" w:rsidRDefault="003432A9" w:rsidP="003432A9">
      <w:pPr>
        <w:pStyle w:val="Normal0"/>
        <w:pBdr>
          <w:top w:val="nil"/>
          <w:left w:val="nil"/>
          <w:bottom w:val="nil"/>
          <w:right w:val="nil"/>
          <w:between w:val="nil"/>
        </w:pBdr>
        <w:jc w:val="both"/>
        <w:rPr>
          <w:bCs/>
          <w:sz w:val="20"/>
          <w:szCs w:val="20"/>
          <w:lang w:val="es-ES"/>
        </w:rPr>
      </w:pPr>
    </w:p>
    <w:p w14:paraId="7A92077C" w14:textId="77777777" w:rsidR="005A5B4C" w:rsidRPr="00EB0065" w:rsidRDefault="005A5B4C" w:rsidP="00E407F0">
      <w:pPr>
        <w:pStyle w:val="Normal0"/>
        <w:pBdr>
          <w:top w:val="nil"/>
          <w:left w:val="nil"/>
          <w:bottom w:val="nil"/>
          <w:right w:val="nil"/>
          <w:between w:val="nil"/>
        </w:pBdr>
        <w:jc w:val="both"/>
        <w:rPr>
          <w:b/>
          <w:sz w:val="20"/>
          <w:szCs w:val="20"/>
        </w:rPr>
      </w:pPr>
    </w:p>
    <w:p w14:paraId="6BFCE105" w14:textId="2641B175" w:rsidR="00B45DD1" w:rsidRPr="00EB0065" w:rsidRDefault="00B45DD1" w:rsidP="00E407F0">
      <w:pPr>
        <w:pStyle w:val="Normal0"/>
        <w:rPr>
          <w:sz w:val="20"/>
          <w:szCs w:val="20"/>
        </w:rPr>
      </w:pPr>
    </w:p>
    <w:p w14:paraId="000000B0" w14:textId="77777777" w:rsidR="00FF258C" w:rsidRPr="00EB0065" w:rsidRDefault="00D376E1" w:rsidP="00E407F0">
      <w:pPr>
        <w:pStyle w:val="Normal0"/>
        <w:numPr>
          <w:ilvl w:val="0"/>
          <w:numId w:val="1"/>
        </w:numPr>
        <w:pBdr>
          <w:top w:val="nil"/>
          <w:left w:val="nil"/>
          <w:bottom w:val="nil"/>
          <w:right w:val="nil"/>
          <w:between w:val="nil"/>
        </w:pBdr>
        <w:ind w:left="284" w:hanging="284"/>
        <w:jc w:val="both"/>
        <w:rPr>
          <w:b/>
          <w:sz w:val="20"/>
          <w:szCs w:val="20"/>
        </w:rPr>
      </w:pPr>
      <w:r w:rsidRPr="00EB0065">
        <w:rPr>
          <w:b/>
          <w:sz w:val="20"/>
          <w:szCs w:val="20"/>
        </w:rPr>
        <w:t>CONTROL DEL DOCUMENTO</w:t>
      </w:r>
    </w:p>
    <w:p w14:paraId="000000B1" w14:textId="77777777" w:rsidR="00FF258C" w:rsidRPr="00EB0065" w:rsidRDefault="00FF258C" w:rsidP="00E407F0">
      <w:pPr>
        <w:pStyle w:val="Normal0"/>
        <w:jc w:val="both"/>
        <w:rPr>
          <w:b/>
          <w:sz w:val="20"/>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699"/>
        <w:gridCol w:w="3117"/>
        <w:gridCol w:w="1888"/>
      </w:tblGrid>
      <w:tr w:rsidR="00800716" w:rsidRPr="00EB0065" w14:paraId="27B3F990" w14:textId="77777777" w:rsidTr="008A0F51">
        <w:trPr>
          <w:trHeight w:val="546"/>
        </w:trPr>
        <w:tc>
          <w:tcPr>
            <w:tcW w:w="1272" w:type="dxa"/>
            <w:tcBorders>
              <w:top w:val="nil"/>
              <w:left w:val="nil"/>
            </w:tcBorders>
            <w:shd w:val="clear" w:color="auto" w:fill="auto"/>
          </w:tcPr>
          <w:p w14:paraId="000000B2" w14:textId="77777777" w:rsidR="00FF258C" w:rsidRPr="00EB0065" w:rsidRDefault="00FF258C" w:rsidP="00E407F0">
            <w:pPr>
              <w:pStyle w:val="Normal0"/>
              <w:spacing w:line="276" w:lineRule="auto"/>
              <w:jc w:val="both"/>
              <w:rPr>
                <w:sz w:val="20"/>
                <w:szCs w:val="20"/>
              </w:rPr>
            </w:pPr>
          </w:p>
        </w:tc>
        <w:tc>
          <w:tcPr>
            <w:tcW w:w="1991" w:type="dxa"/>
            <w:vAlign w:val="center"/>
          </w:tcPr>
          <w:p w14:paraId="000000B3" w14:textId="77777777" w:rsidR="00FF258C" w:rsidRPr="00EB0065" w:rsidRDefault="00D376E1" w:rsidP="00E407F0">
            <w:pPr>
              <w:pStyle w:val="Normal0"/>
              <w:spacing w:line="276" w:lineRule="auto"/>
              <w:rPr>
                <w:sz w:val="20"/>
                <w:szCs w:val="20"/>
              </w:rPr>
            </w:pPr>
            <w:r w:rsidRPr="00EB0065">
              <w:rPr>
                <w:sz w:val="20"/>
                <w:szCs w:val="20"/>
              </w:rPr>
              <w:t>Nombre</w:t>
            </w:r>
          </w:p>
        </w:tc>
        <w:tc>
          <w:tcPr>
            <w:tcW w:w="1699" w:type="dxa"/>
            <w:vAlign w:val="center"/>
          </w:tcPr>
          <w:p w14:paraId="000000B4" w14:textId="77777777" w:rsidR="00FF258C" w:rsidRPr="00EB0065" w:rsidRDefault="00D376E1" w:rsidP="00E407F0">
            <w:pPr>
              <w:pStyle w:val="Normal0"/>
              <w:spacing w:line="276" w:lineRule="auto"/>
              <w:rPr>
                <w:sz w:val="20"/>
                <w:szCs w:val="20"/>
              </w:rPr>
            </w:pPr>
            <w:r w:rsidRPr="00EB0065">
              <w:rPr>
                <w:sz w:val="20"/>
                <w:szCs w:val="20"/>
              </w:rPr>
              <w:t>Cargo</w:t>
            </w:r>
          </w:p>
        </w:tc>
        <w:tc>
          <w:tcPr>
            <w:tcW w:w="3117" w:type="dxa"/>
            <w:vAlign w:val="center"/>
          </w:tcPr>
          <w:p w14:paraId="000000B6" w14:textId="096342C5" w:rsidR="00FF258C" w:rsidRPr="00EB0065" w:rsidRDefault="00D376E1" w:rsidP="00E407F0">
            <w:pPr>
              <w:pStyle w:val="Normal0"/>
              <w:spacing w:line="276" w:lineRule="auto"/>
              <w:rPr>
                <w:sz w:val="20"/>
                <w:szCs w:val="20"/>
              </w:rPr>
            </w:pPr>
            <w:r w:rsidRPr="00EB0065">
              <w:rPr>
                <w:sz w:val="20"/>
                <w:szCs w:val="20"/>
              </w:rPr>
              <w:t>Dependencia</w:t>
            </w:r>
          </w:p>
        </w:tc>
        <w:tc>
          <w:tcPr>
            <w:tcW w:w="1888" w:type="dxa"/>
            <w:vAlign w:val="center"/>
          </w:tcPr>
          <w:p w14:paraId="000000B7" w14:textId="77777777" w:rsidR="00FF258C" w:rsidRPr="00EB0065" w:rsidRDefault="00D376E1" w:rsidP="00E407F0">
            <w:pPr>
              <w:pStyle w:val="Normal0"/>
              <w:spacing w:line="276" w:lineRule="auto"/>
              <w:rPr>
                <w:sz w:val="20"/>
                <w:szCs w:val="20"/>
              </w:rPr>
            </w:pPr>
            <w:r w:rsidRPr="00EB0065">
              <w:rPr>
                <w:sz w:val="20"/>
                <w:szCs w:val="20"/>
              </w:rPr>
              <w:t>Fecha</w:t>
            </w:r>
          </w:p>
        </w:tc>
      </w:tr>
      <w:tr w:rsidR="00800716" w:rsidRPr="00EB0065" w14:paraId="2FF467CA" w14:textId="77777777" w:rsidTr="008A0F51">
        <w:trPr>
          <w:trHeight w:val="340"/>
        </w:trPr>
        <w:tc>
          <w:tcPr>
            <w:tcW w:w="1272" w:type="dxa"/>
          </w:tcPr>
          <w:p w14:paraId="000000B8" w14:textId="27B2E252" w:rsidR="006E1973" w:rsidRPr="00EB0065" w:rsidRDefault="006E1973" w:rsidP="00E407F0">
            <w:pPr>
              <w:pStyle w:val="Normal0"/>
              <w:spacing w:line="276" w:lineRule="auto"/>
              <w:jc w:val="both"/>
              <w:rPr>
                <w:sz w:val="20"/>
                <w:szCs w:val="20"/>
              </w:rPr>
            </w:pPr>
            <w:r w:rsidRPr="00EB0065">
              <w:rPr>
                <w:sz w:val="20"/>
                <w:szCs w:val="20"/>
              </w:rPr>
              <w:t>Autor</w:t>
            </w:r>
          </w:p>
        </w:tc>
        <w:tc>
          <w:tcPr>
            <w:tcW w:w="1991" w:type="dxa"/>
          </w:tcPr>
          <w:p w14:paraId="000000B9" w14:textId="792D1A29" w:rsidR="006E1973" w:rsidRPr="00EB0065" w:rsidRDefault="00CD0146" w:rsidP="00E407F0">
            <w:pPr>
              <w:pStyle w:val="Normal0"/>
              <w:spacing w:line="276" w:lineRule="auto"/>
              <w:rPr>
                <w:b w:val="0"/>
                <w:sz w:val="20"/>
                <w:szCs w:val="20"/>
              </w:rPr>
            </w:pPr>
            <w:r w:rsidRPr="00EB0065">
              <w:rPr>
                <w:b w:val="0"/>
                <w:sz w:val="20"/>
                <w:szCs w:val="20"/>
              </w:rPr>
              <w:t>Ángela Viviana Páez Perilla.</w:t>
            </w:r>
          </w:p>
        </w:tc>
        <w:tc>
          <w:tcPr>
            <w:tcW w:w="1699" w:type="dxa"/>
          </w:tcPr>
          <w:p w14:paraId="000000BA" w14:textId="4EF46702" w:rsidR="006E1973" w:rsidRPr="00EB0065" w:rsidRDefault="00CD0146" w:rsidP="00E407F0">
            <w:pPr>
              <w:pStyle w:val="Normal0"/>
              <w:spacing w:line="276" w:lineRule="auto"/>
              <w:rPr>
                <w:b w:val="0"/>
                <w:sz w:val="20"/>
                <w:szCs w:val="20"/>
              </w:rPr>
            </w:pPr>
            <w:r w:rsidRPr="00EB0065">
              <w:rPr>
                <w:b w:val="0"/>
                <w:sz w:val="20"/>
                <w:szCs w:val="20"/>
              </w:rPr>
              <w:t>Experta temática.</w:t>
            </w:r>
          </w:p>
        </w:tc>
        <w:tc>
          <w:tcPr>
            <w:tcW w:w="3117" w:type="dxa"/>
          </w:tcPr>
          <w:p w14:paraId="000000BB" w14:textId="6D0F3B2B" w:rsidR="006E1973" w:rsidRPr="00EB0065" w:rsidRDefault="00CD0146" w:rsidP="00E407F0">
            <w:pPr>
              <w:pStyle w:val="Normal0"/>
              <w:spacing w:line="276" w:lineRule="auto"/>
              <w:rPr>
                <w:b w:val="0"/>
                <w:bCs/>
                <w:sz w:val="20"/>
                <w:szCs w:val="20"/>
              </w:rPr>
            </w:pPr>
            <w:r w:rsidRPr="00EB0065">
              <w:rPr>
                <w:b w:val="0"/>
                <w:bCs/>
                <w:sz w:val="20"/>
                <w:szCs w:val="20"/>
              </w:rPr>
              <w:t>Centro Agroindustrial Regional Quindío.</w:t>
            </w:r>
          </w:p>
        </w:tc>
        <w:tc>
          <w:tcPr>
            <w:tcW w:w="1888" w:type="dxa"/>
          </w:tcPr>
          <w:p w14:paraId="000000BC" w14:textId="7AB667C7" w:rsidR="006E1973" w:rsidRPr="00EB0065" w:rsidRDefault="00CD0146" w:rsidP="00E407F0">
            <w:pPr>
              <w:pStyle w:val="Normal0"/>
              <w:spacing w:line="276" w:lineRule="auto"/>
              <w:rPr>
                <w:b w:val="0"/>
                <w:sz w:val="20"/>
                <w:szCs w:val="20"/>
              </w:rPr>
            </w:pPr>
            <w:r w:rsidRPr="00EB0065">
              <w:rPr>
                <w:b w:val="0"/>
                <w:bCs/>
                <w:sz w:val="20"/>
                <w:szCs w:val="20"/>
                <w:lang w:val="es-ES"/>
              </w:rPr>
              <w:t>Diciembre de 2014.</w:t>
            </w:r>
          </w:p>
        </w:tc>
      </w:tr>
      <w:tr w:rsidR="00800716" w:rsidRPr="00EB0065" w14:paraId="6A05A809" w14:textId="77777777" w:rsidTr="008A0F51">
        <w:trPr>
          <w:trHeight w:val="340"/>
        </w:trPr>
        <w:tc>
          <w:tcPr>
            <w:tcW w:w="1272" w:type="dxa"/>
          </w:tcPr>
          <w:p w14:paraId="000000BD" w14:textId="035C9980" w:rsidR="006E1973" w:rsidRPr="00EB0065" w:rsidRDefault="006E1973" w:rsidP="00E407F0">
            <w:pPr>
              <w:pStyle w:val="Normal0"/>
              <w:widowControl w:val="0"/>
              <w:pBdr>
                <w:top w:val="nil"/>
                <w:left w:val="nil"/>
                <w:bottom w:val="nil"/>
                <w:right w:val="nil"/>
                <w:between w:val="nil"/>
              </w:pBdr>
              <w:spacing w:line="276" w:lineRule="auto"/>
              <w:rPr>
                <w:sz w:val="20"/>
                <w:szCs w:val="20"/>
              </w:rPr>
            </w:pPr>
            <w:r w:rsidRPr="00EB0065">
              <w:rPr>
                <w:sz w:val="20"/>
                <w:szCs w:val="20"/>
              </w:rPr>
              <w:t>Autor</w:t>
            </w:r>
          </w:p>
        </w:tc>
        <w:tc>
          <w:tcPr>
            <w:tcW w:w="1991" w:type="dxa"/>
          </w:tcPr>
          <w:p w14:paraId="000000BE" w14:textId="580E0AA4" w:rsidR="006E1973" w:rsidRPr="00EB0065" w:rsidRDefault="00CD0146" w:rsidP="00E407F0">
            <w:pPr>
              <w:pStyle w:val="Normal0"/>
              <w:spacing w:line="276" w:lineRule="auto"/>
              <w:rPr>
                <w:b w:val="0"/>
                <w:sz w:val="20"/>
                <w:szCs w:val="20"/>
              </w:rPr>
            </w:pPr>
            <w:r w:rsidRPr="00EB0065">
              <w:rPr>
                <w:b w:val="0"/>
                <w:sz w:val="20"/>
                <w:szCs w:val="20"/>
              </w:rPr>
              <w:t>Ana María Mora Jaramillo.</w:t>
            </w:r>
          </w:p>
        </w:tc>
        <w:tc>
          <w:tcPr>
            <w:tcW w:w="1699" w:type="dxa"/>
          </w:tcPr>
          <w:p w14:paraId="000000BF" w14:textId="70986780" w:rsidR="006E1973" w:rsidRPr="00EB0065" w:rsidRDefault="00CD0146" w:rsidP="00E407F0">
            <w:pPr>
              <w:pStyle w:val="Normal0"/>
              <w:spacing w:line="276" w:lineRule="auto"/>
              <w:rPr>
                <w:b w:val="0"/>
                <w:sz w:val="20"/>
                <w:szCs w:val="20"/>
              </w:rPr>
            </w:pPr>
            <w:r w:rsidRPr="00EB0065">
              <w:rPr>
                <w:b w:val="0"/>
                <w:sz w:val="20"/>
                <w:szCs w:val="20"/>
              </w:rPr>
              <w:t>Guionista-Línea de producción.</w:t>
            </w:r>
          </w:p>
        </w:tc>
        <w:tc>
          <w:tcPr>
            <w:tcW w:w="3117" w:type="dxa"/>
          </w:tcPr>
          <w:p w14:paraId="000000C0" w14:textId="29B1CE76" w:rsidR="006E1973" w:rsidRPr="00EB0065" w:rsidRDefault="00CD0146" w:rsidP="00E407F0">
            <w:pPr>
              <w:pStyle w:val="Normal0"/>
              <w:spacing w:line="276" w:lineRule="auto"/>
              <w:rPr>
                <w:b w:val="0"/>
                <w:bCs/>
                <w:sz w:val="20"/>
                <w:szCs w:val="20"/>
              </w:rPr>
            </w:pPr>
            <w:r w:rsidRPr="00EB0065">
              <w:rPr>
                <w:b w:val="0"/>
                <w:bCs/>
                <w:sz w:val="20"/>
                <w:szCs w:val="20"/>
              </w:rPr>
              <w:t>Centro Agroindustrial Regional Quindío.</w:t>
            </w:r>
          </w:p>
        </w:tc>
        <w:tc>
          <w:tcPr>
            <w:tcW w:w="1888" w:type="dxa"/>
          </w:tcPr>
          <w:p w14:paraId="000000C1" w14:textId="58FFB836" w:rsidR="006E1973" w:rsidRPr="00EB0065" w:rsidRDefault="00CD0146" w:rsidP="00E407F0">
            <w:pPr>
              <w:pStyle w:val="Normal0"/>
              <w:spacing w:line="276" w:lineRule="auto"/>
              <w:rPr>
                <w:b w:val="0"/>
                <w:sz w:val="20"/>
                <w:szCs w:val="20"/>
              </w:rPr>
            </w:pPr>
            <w:r w:rsidRPr="00EB0065">
              <w:rPr>
                <w:b w:val="0"/>
                <w:bCs/>
                <w:sz w:val="20"/>
                <w:szCs w:val="20"/>
                <w:lang w:val="es-ES"/>
              </w:rPr>
              <w:t>Diciembre de 2014.</w:t>
            </w:r>
          </w:p>
        </w:tc>
      </w:tr>
    </w:tbl>
    <w:p w14:paraId="000000C2" w14:textId="1387197A" w:rsidR="00FF258C" w:rsidRPr="00EB0065" w:rsidRDefault="00FF258C" w:rsidP="00E407F0">
      <w:pPr>
        <w:pStyle w:val="Normal0"/>
        <w:rPr>
          <w:sz w:val="20"/>
          <w:szCs w:val="20"/>
        </w:rPr>
      </w:pPr>
    </w:p>
    <w:p w14:paraId="40E90CE6" w14:textId="77777777" w:rsidR="0041757E" w:rsidRPr="00EB0065" w:rsidRDefault="0041757E" w:rsidP="00E407F0">
      <w:pPr>
        <w:pStyle w:val="Normal0"/>
        <w:rPr>
          <w:sz w:val="20"/>
          <w:szCs w:val="20"/>
        </w:rPr>
      </w:pPr>
    </w:p>
    <w:p w14:paraId="0E76076A" w14:textId="77777777" w:rsidR="003432A9" w:rsidRPr="00EB0065" w:rsidRDefault="003432A9" w:rsidP="00E407F0">
      <w:pPr>
        <w:pStyle w:val="Normal0"/>
        <w:rPr>
          <w:sz w:val="20"/>
          <w:szCs w:val="20"/>
        </w:rPr>
      </w:pPr>
    </w:p>
    <w:p w14:paraId="68B75EA8" w14:textId="77777777" w:rsidR="003432A9" w:rsidRPr="00EB0065" w:rsidRDefault="003432A9" w:rsidP="00E407F0">
      <w:pPr>
        <w:pStyle w:val="Normal0"/>
        <w:rPr>
          <w:sz w:val="20"/>
          <w:szCs w:val="20"/>
        </w:rPr>
      </w:pPr>
    </w:p>
    <w:p w14:paraId="5C06E1B8" w14:textId="77777777" w:rsidR="003432A9" w:rsidRPr="00EB0065" w:rsidRDefault="003432A9" w:rsidP="00E407F0">
      <w:pPr>
        <w:pStyle w:val="Normal0"/>
        <w:rPr>
          <w:sz w:val="20"/>
          <w:szCs w:val="20"/>
        </w:rPr>
      </w:pPr>
    </w:p>
    <w:p w14:paraId="2F4D7A22" w14:textId="77777777" w:rsidR="003432A9" w:rsidRPr="00EB0065" w:rsidRDefault="003432A9" w:rsidP="00E407F0">
      <w:pPr>
        <w:pStyle w:val="Normal0"/>
        <w:rPr>
          <w:sz w:val="20"/>
          <w:szCs w:val="20"/>
        </w:rPr>
      </w:pPr>
    </w:p>
    <w:p w14:paraId="7AE2554B" w14:textId="77777777" w:rsidR="009F435A" w:rsidRPr="00EB0065" w:rsidRDefault="009F435A" w:rsidP="00E407F0">
      <w:pPr>
        <w:pStyle w:val="Normal0"/>
        <w:rPr>
          <w:sz w:val="20"/>
          <w:szCs w:val="20"/>
        </w:rPr>
      </w:pPr>
    </w:p>
    <w:p w14:paraId="09030F76" w14:textId="77777777" w:rsidR="009F435A" w:rsidRPr="00EB0065" w:rsidRDefault="009F435A" w:rsidP="00E407F0">
      <w:pPr>
        <w:pStyle w:val="Normal0"/>
        <w:rPr>
          <w:sz w:val="20"/>
          <w:szCs w:val="20"/>
        </w:rPr>
      </w:pPr>
    </w:p>
    <w:p w14:paraId="004E69F2" w14:textId="77777777" w:rsidR="009F435A" w:rsidRPr="00EB0065" w:rsidRDefault="009F435A" w:rsidP="00E407F0">
      <w:pPr>
        <w:pStyle w:val="Normal0"/>
        <w:rPr>
          <w:sz w:val="20"/>
          <w:szCs w:val="20"/>
        </w:rPr>
      </w:pPr>
    </w:p>
    <w:p w14:paraId="3599FD0D" w14:textId="77777777" w:rsidR="009F435A" w:rsidRPr="00EB0065" w:rsidRDefault="009F435A" w:rsidP="00E407F0">
      <w:pPr>
        <w:pStyle w:val="Normal0"/>
        <w:rPr>
          <w:sz w:val="20"/>
          <w:szCs w:val="20"/>
        </w:rPr>
      </w:pPr>
    </w:p>
    <w:p w14:paraId="2775E9C6" w14:textId="77777777" w:rsidR="009F435A" w:rsidRPr="00EB0065" w:rsidRDefault="009F435A" w:rsidP="00E407F0">
      <w:pPr>
        <w:pStyle w:val="Normal0"/>
        <w:rPr>
          <w:sz w:val="20"/>
          <w:szCs w:val="20"/>
        </w:rPr>
      </w:pPr>
    </w:p>
    <w:p w14:paraId="284CE0BE" w14:textId="77777777" w:rsidR="009F435A" w:rsidRPr="00EB0065" w:rsidRDefault="009F435A" w:rsidP="00E407F0">
      <w:pPr>
        <w:pStyle w:val="Normal0"/>
        <w:rPr>
          <w:sz w:val="20"/>
          <w:szCs w:val="20"/>
        </w:rPr>
      </w:pPr>
    </w:p>
    <w:p w14:paraId="753B56B0" w14:textId="77777777" w:rsidR="003432A9" w:rsidRPr="00EB0065" w:rsidRDefault="003432A9" w:rsidP="00E407F0">
      <w:pPr>
        <w:pStyle w:val="Normal0"/>
        <w:rPr>
          <w:sz w:val="20"/>
          <w:szCs w:val="20"/>
        </w:rPr>
      </w:pPr>
    </w:p>
    <w:p w14:paraId="000000C5" w14:textId="26BCB439" w:rsidR="00FF258C" w:rsidRPr="00EB0065" w:rsidRDefault="00D376E1" w:rsidP="00E407F0">
      <w:pPr>
        <w:pStyle w:val="Normal0"/>
        <w:numPr>
          <w:ilvl w:val="0"/>
          <w:numId w:val="1"/>
        </w:numPr>
        <w:pBdr>
          <w:top w:val="nil"/>
          <w:left w:val="nil"/>
          <w:bottom w:val="nil"/>
          <w:right w:val="nil"/>
          <w:between w:val="nil"/>
        </w:pBdr>
        <w:ind w:left="284" w:hanging="284"/>
        <w:jc w:val="both"/>
        <w:rPr>
          <w:b/>
          <w:sz w:val="20"/>
          <w:szCs w:val="20"/>
        </w:rPr>
      </w:pPr>
      <w:r w:rsidRPr="00EB0065">
        <w:rPr>
          <w:b/>
          <w:sz w:val="20"/>
          <w:szCs w:val="20"/>
        </w:rPr>
        <w:t>CONTROL DE CAMBIOS (Diligenciar únicamente si realiza ajustes a la Unidad Temática)</w:t>
      </w:r>
    </w:p>
    <w:p w14:paraId="000000C6" w14:textId="77777777" w:rsidR="00FF258C" w:rsidRPr="00EB0065" w:rsidRDefault="00FF258C" w:rsidP="00E407F0">
      <w:pPr>
        <w:pStyle w:val="Normal0"/>
        <w:rPr>
          <w:sz w:val="20"/>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138"/>
        <w:gridCol w:w="1701"/>
        <w:gridCol w:w="1843"/>
        <w:gridCol w:w="1044"/>
        <w:gridCol w:w="1977"/>
      </w:tblGrid>
      <w:tr w:rsidR="00800716" w:rsidRPr="00EB0065" w14:paraId="31F82D5C" w14:textId="77777777" w:rsidTr="00C45A3B">
        <w:tc>
          <w:tcPr>
            <w:tcW w:w="1264" w:type="dxa"/>
            <w:tcBorders>
              <w:top w:val="nil"/>
              <w:left w:val="nil"/>
            </w:tcBorders>
            <w:shd w:val="clear" w:color="auto" w:fill="auto"/>
          </w:tcPr>
          <w:p w14:paraId="000000C7" w14:textId="77777777" w:rsidR="00FF258C" w:rsidRPr="00EB0065" w:rsidRDefault="00FF258C" w:rsidP="00E407F0">
            <w:pPr>
              <w:pStyle w:val="Normal0"/>
              <w:spacing w:line="276" w:lineRule="auto"/>
              <w:jc w:val="both"/>
              <w:rPr>
                <w:sz w:val="20"/>
                <w:szCs w:val="20"/>
              </w:rPr>
            </w:pPr>
          </w:p>
        </w:tc>
        <w:tc>
          <w:tcPr>
            <w:tcW w:w="2138" w:type="dxa"/>
          </w:tcPr>
          <w:p w14:paraId="000000C8" w14:textId="77777777" w:rsidR="00FF258C" w:rsidRPr="00EB0065" w:rsidRDefault="00D376E1" w:rsidP="00E407F0">
            <w:pPr>
              <w:pStyle w:val="Normal0"/>
              <w:spacing w:line="276" w:lineRule="auto"/>
              <w:jc w:val="both"/>
              <w:rPr>
                <w:sz w:val="20"/>
                <w:szCs w:val="20"/>
              </w:rPr>
            </w:pPr>
            <w:r w:rsidRPr="00EB0065">
              <w:rPr>
                <w:sz w:val="20"/>
                <w:szCs w:val="20"/>
              </w:rPr>
              <w:t>Nombre</w:t>
            </w:r>
          </w:p>
        </w:tc>
        <w:tc>
          <w:tcPr>
            <w:tcW w:w="1701" w:type="dxa"/>
          </w:tcPr>
          <w:p w14:paraId="000000C9" w14:textId="77777777" w:rsidR="00FF258C" w:rsidRPr="00EB0065" w:rsidRDefault="00D376E1" w:rsidP="00E407F0">
            <w:pPr>
              <w:pStyle w:val="Normal0"/>
              <w:spacing w:line="276" w:lineRule="auto"/>
              <w:jc w:val="both"/>
              <w:rPr>
                <w:sz w:val="20"/>
                <w:szCs w:val="20"/>
              </w:rPr>
            </w:pPr>
            <w:r w:rsidRPr="00EB0065">
              <w:rPr>
                <w:sz w:val="20"/>
                <w:szCs w:val="20"/>
              </w:rPr>
              <w:t>Cargo</w:t>
            </w:r>
          </w:p>
        </w:tc>
        <w:tc>
          <w:tcPr>
            <w:tcW w:w="1843" w:type="dxa"/>
          </w:tcPr>
          <w:p w14:paraId="000000CA" w14:textId="77777777" w:rsidR="00FF258C" w:rsidRPr="00EB0065" w:rsidRDefault="00D376E1" w:rsidP="00E407F0">
            <w:pPr>
              <w:pStyle w:val="Normal0"/>
              <w:spacing w:line="276" w:lineRule="auto"/>
              <w:jc w:val="both"/>
              <w:rPr>
                <w:sz w:val="20"/>
                <w:szCs w:val="20"/>
              </w:rPr>
            </w:pPr>
            <w:r w:rsidRPr="00EB0065">
              <w:rPr>
                <w:sz w:val="20"/>
                <w:szCs w:val="20"/>
              </w:rPr>
              <w:t>Dependencia</w:t>
            </w:r>
          </w:p>
        </w:tc>
        <w:tc>
          <w:tcPr>
            <w:tcW w:w="1044" w:type="dxa"/>
          </w:tcPr>
          <w:p w14:paraId="000000CB" w14:textId="77777777" w:rsidR="00FF258C" w:rsidRPr="00EB0065" w:rsidRDefault="00D376E1" w:rsidP="00E407F0">
            <w:pPr>
              <w:pStyle w:val="Normal0"/>
              <w:spacing w:line="276" w:lineRule="auto"/>
              <w:jc w:val="both"/>
              <w:rPr>
                <w:sz w:val="20"/>
                <w:szCs w:val="20"/>
              </w:rPr>
            </w:pPr>
            <w:r w:rsidRPr="00EB0065">
              <w:rPr>
                <w:sz w:val="20"/>
                <w:szCs w:val="20"/>
              </w:rPr>
              <w:t>Fecha</w:t>
            </w:r>
          </w:p>
        </w:tc>
        <w:tc>
          <w:tcPr>
            <w:tcW w:w="1977" w:type="dxa"/>
          </w:tcPr>
          <w:p w14:paraId="000000CC" w14:textId="77777777" w:rsidR="00FF258C" w:rsidRPr="00EB0065" w:rsidRDefault="00D376E1" w:rsidP="00E407F0">
            <w:pPr>
              <w:pStyle w:val="Normal0"/>
              <w:spacing w:line="276" w:lineRule="auto"/>
              <w:jc w:val="both"/>
              <w:rPr>
                <w:sz w:val="20"/>
                <w:szCs w:val="20"/>
              </w:rPr>
            </w:pPr>
            <w:r w:rsidRPr="00EB0065">
              <w:rPr>
                <w:sz w:val="20"/>
                <w:szCs w:val="20"/>
              </w:rPr>
              <w:t>Razón del Cambio</w:t>
            </w:r>
          </w:p>
        </w:tc>
      </w:tr>
      <w:tr w:rsidR="00800716" w:rsidRPr="00EB0065" w14:paraId="5565E3ED" w14:textId="77777777">
        <w:tc>
          <w:tcPr>
            <w:tcW w:w="1264" w:type="dxa"/>
          </w:tcPr>
          <w:p w14:paraId="000000CD" w14:textId="135488B0" w:rsidR="00D646F0" w:rsidRPr="00EB0065" w:rsidRDefault="00D646F0" w:rsidP="00E407F0">
            <w:pPr>
              <w:pStyle w:val="Normal0"/>
              <w:spacing w:line="276" w:lineRule="auto"/>
              <w:jc w:val="both"/>
              <w:rPr>
                <w:sz w:val="20"/>
                <w:szCs w:val="20"/>
              </w:rPr>
            </w:pPr>
            <w:r w:rsidRPr="00EB0065">
              <w:rPr>
                <w:sz w:val="20"/>
                <w:szCs w:val="20"/>
              </w:rPr>
              <w:t>Autor</w:t>
            </w:r>
          </w:p>
        </w:tc>
        <w:tc>
          <w:tcPr>
            <w:tcW w:w="2138" w:type="dxa"/>
          </w:tcPr>
          <w:p w14:paraId="000000CE" w14:textId="17D14225" w:rsidR="00D646F0" w:rsidRPr="00EB0065" w:rsidRDefault="00D646F0" w:rsidP="00E407F0">
            <w:pPr>
              <w:pStyle w:val="Normal0"/>
              <w:spacing w:line="276" w:lineRule="auto"/>
              <w:rPr>
                <w:b w:val="0"/>
                <w:sz w:val="20"/>
                <w:szCs w:val="20"/>
              </w:rPr>
            </w:pPr>
            <w:r w:rsidRPr="00EB0065">
              <w:rPr>
                <w:b w:val="0"/>
                <w:sz w:val="20"/>
                <w:szCs w:val="20"/>
              </w:rPr>
              <w:t>Luis Guillermo Alvarez García</w:t>
            </w:r>
          </w:p>
        </w:tc>
        <w:tc>
          <w:tcPr>
            <w:tcW w:w="1701" w:type="dxa"/>
          </w:tcPr>
          <w:p w14:paraId="000000CF" w14:textId="51E34534" w:rsidR="00D646F0" w:rsidRPr="00EB0065" w:rsidRDefault="00D646F0" w:rsidP="00E407F0">
            <w:pPr>
              <w:pStyle w:val="Normal0"/>
              <w:spacing w:line="276" w:lineRule="auto"/>
              <w:rPr>
                <w:b w:val="0"/>
                <w:sz w:val="20"/>
                <w:szCs w:val="20"/>
              </w:rPr>
            </w:pPr>
            <w:r w:rsidRPr="00EB0065">
              <w:rPr>
                <w:b w:val="0"/>
                <w:sz w:val="20"/>
                <w:szCs w:val="20"/>
              </w:rPr>
              <w:t>Evaluador Instruccional</w:t>
            </w:r>
          </w:p>
        </w:tc>
        <w:tc>
          <w:tcPr>
            <w:tcW w:w="1843" w:type="dxa"/>
          </w:tcPr>
          <w:p w14:paraId="000000D0" w14:textId="5567CD41" w:rsidR="00D646F0" w:rsidRPr="00EB0065" w:rsidRDefault="00D646F0" w:rsidP="00E407F0">
            <w:pPr>
              <w:pStyle w:val="Normal0"/>
              <w:spacing w:line="276" w:lineRule="auto"/>
              <w:rPr>
                <w:b w:val="0"/>
                <w:bCs/>
                <w:sz w:val="20"/>
                <w:szCs w:val="20"/>
              </w:rPr>
            </w:pPr>
            <w:r w:rsidRPr="00EB0065">
              <w:rPr>
                <w:b w:val="0"/>
                <w:bCs/>
                <w:sz w:val="20"/>
                <w:szCs w:val="20"/>
              </w:rPr>
              <w:t>Centro para el Desarrollo Agroecológico y Agroindustria. Regional Atlántico.</w:t>
            </w:r>
          </w:p>
        </w:tc>
        <w:tc>
          <w:tcPr>
            <w:tcW w:w="1044" w:type="dxa"/>
          </w:tcPr>
          <w:p w14:paraId="000000D1" w14:textId="74AD4AAA" w:rsidR="00D646F0" w:rsidRPr="00EB0065" w:rsidRDefault="00D646F0" w:rsidP="00E407F0">
            <w:pPr>
              <w:pStyle w:val="Normal0"/>
              <w:spacing w:line="276" w:lineRule="auto"/>
              <w:rPr>
                <w:b w:val="0"/>
                <w:sz w:val="20"/>
                <w:szCs w:val="20"/>
              </w:rPr>
            </w:pPr>
            <w:r w:rsidRPr="00EB0065">
              <w:rPr>
                <w:b w:val="0"/>
                <w:sz w:val="20"/>
                <w:szCs w:val="20"/>
              </w:rPr>
              <w:t>Septiembre de 2024</w:t>
            </w:r>
          </w:p>
        </w:tc>
        <w:tc>
          <w:tcPr>
            <w:tcW w:w="1977" w:type="dxa"/>
          </w:tcPr>
          <w:p w14:paraId="000000D2" w14:textId="0DC58535" w:rsidR="00D646F0" w:rsidRPr="00EB0065" w:rsidRDefault="00D646F0" w:rsidP="00E407F0">
            <w:pPr>
              <w:pStyle w:val="Normal0"/>
              <w:spacing w:line="276" w:lineRule="auto"/>
              <w:rPr>
                <w:b w:val="0"/>
                <w:sz w:val="20"/>
                <w:szCs w:val="20"/>
              </w:rPr>
            </w:pPr>
            <w:r w:rsidRPr="00EB0065">
              <w:rPr>
                <w:b w:val="0"/>
                <w:sz w:val="20"/>
                <w:szCs w:val="20"/>
              </w:rPr>
              <w:t xml:space="preserve">Actualización de programa. </w:t>
            </w:r>
          </w:p>
        </w:tc>
      </w:tr>
    </w:tbl>
    <w:p w14:paraId="000000D5" w14:textId="62ABB642" w:rsidR="00FF258C" w:rsidRPr="00EB0065" w:rsidRDefault="00FF258C" w:rsidP="00E407F0">
      <w:pPr>
        <w:pStyle w:val="Normal0"/>
        <w:rPr>
          <w:sz w:val="20"/>
          <w:szCs w:val="20"/>
        </w:rPr>
      </w:pPr>
    </w:p>
    <w:sectPr w:rsidR="00FF258C" w:rsidRPr="00EB0065">
      <w:headerReference w:type="default" r:id="rId45"/>
      <w:footerReference w:type="default" r:id="rId46"/>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LUIS GUILLERMO ALVAREZ GARCIA" w:date="2024-09-18T00:08:00Z" w:initials="LA">
    <w:p w14:paraId="0BF5122A" w14:textId="77777777" w:rsidR="0027313B" w:rsidRDefault="0027313B" w:rsidP="0027313B">
      <w:pPr>
        <w:pStyle w:val="Textocomentario"/>
      </w:pPr>
      <w:r>
        <w:rPr>
          <w:rStyle w:val="Refdecomentario"/>
        </w:rPr>
        <w:annotationRef/>
      </w:r>
      <w:r>
        <w:t>TA: Se muestra un croquis de una finca.</w:t>
      </w:r>
    </w:p>
    <w:p w14:paraId="7476E9E5" w14:textId="77777777" w:rsidR="0027313B" w:rsidRDefault="0027313B" w:rsidP="0027313B">
      <w:pPr>
        <w:pStyle w:val="Textocomentario"/>
      </w:pPr>
      <w:r>
        <w:t>Diseñador: realizar rediseño de figura o utilizar la misma.</w:t>
      </w:r>
    </w:p>
  </w:comment>
  <w:comment w:id="1" w:author="LUIS GUILLERMO ALVAREZ GARCIA" w:date="2024-09-18T00:08:00Z" w:initials="LA">
    <w:p w14:paraId="49BDECEE" w14:textId="77777777" w:rsidR="0027313B" w:rsidRDefault="0027313B" w:rsidP="0027313B">
      <w:pPr>
        <w:pStyle w:val="Textocomentario"/>
      </w:pPr>
      <w:r>
        <w:rPr>
          <w:rStyle w:val="Refdecomentario"/>
        </w:rPr>
        <w:annotationRef/>
      </w:r>
      <w:r>
        <w:t>TA: Se muestra una tabla de uso del suelo Ha.</w:t>
      </w:r>
    </w:p>
    <w:p w14:paraId="585F4307" w14:textId="77777777" w:rsidR="0027313B" w:rsidRDefault="0027313B" w:rsidP="0027313B">
      <w:pPr>
        <w:pStyle w:val="Textocomentario"/>
      </w:pPr>
      <w:r>
        <w:t>Diseñador: realizar rediseño de la tabla o utilizar la misma.</w:t>
      </w:r>
    </w:p>
  </w:comment>
  <w:comment w:id="2" w:author="LUIS GUILLERMO ALVAREZ GARCIA" w:date="2024-09-18T00:08:00Z" w:initials="LA">
    <w:p w14:paraId="2E01B573" w14:textId="77777777" w:rsidR="0027313B" w:rsidRDefault="0027313B" w:rsidP="0027313B">
      <w:pPr>
        <w:pStyle w:val="Textocomentario"/>
      </w:pPr>
      <w:r>
        <w:rPr>
          <w:rStyle w:val="Refdecomentario"/>
        </w:rPr>
        <w:annotationRef/>
      </w:r>
      <w:r>
        <w:t>TA: Se muestra una tabla de uso del suelo áreas.</w:t>
      </w:r>
    </w:p>
    <w:p w14:paraId="37A99D62" w14:textId="77777777" w:rsidR="0027313B" w:rsidRDefault="0027313B" w:rsidP="0027313B">
      <w:pPr>
        <w:pStyle w:val="Textocomentario"/>
      </w:pPr>
      <w:r>
        <w:t>Diseñador: realizar rediseño de la tabla o utilizar la misma.</w:t>
      </w:r>
    </w:p>
  </w:comment>
  <w:comment w:id="3" w:author="LUIS GUILLERMO ALVAREZ GARCIA" w:date="2024-09-18T00:09:00Z" w:initials="LA">
    <w:p w14:paraId="3182492A" w14:textId="77777777" w:rsidR="0027313B" w:rsidRDefault="0027313B" w:rsidP="0027313B">
      <w:pPr>
        <w:pStyle w:val="Textocomentario"/>
      </w:pPr>
      <w:r>
        <w:rPr>
          <w:rStyle w:val="Refdecomentario"/>
        </w:rPr>
        <w:annotationRef/>
      </w:r>
      <w:r>
        <w:t>TA: Se muestra una imagen del recurso agua.</w:t>
      </w:r>
    </w:p>
    <w:p w14:paraId="39CCF4AD" w14:textId="77777777" w:rsidR="0027313B" w:rsidRDefault="0027313B" w:rsidP="0027313B">
      <w:pPr>
        <w:pStyle w:val="Textocomentario"/>
      </w:pPr>
      <w:r>
        <w:t>Diseñador: realizar rediseño de figura o utilizar la misma.</w:t>
      </w:r>
    </w:p>
  </w:comment>
  <w:comment w:id="4" w:author="LUIS GUILLERMO ALVAREZ GARCIA" w:date="2024-09-17T20:29:00Z" w:initials="LA">
    <w:p w14:paraId="729F59B1" w14:textId="4A2FC6BE" w:rsidR="00EF6F6E" w:rsidRDefault="00EF6F6E" w:rsidP="00EF6F6E">
      <w:pPr>
        <w:pStyle w:val="Textocomentario"/>
      </w:pPr>
      <w:r>
        <w:rPr>
          <w:rStyle w:val="Refdecomentario"/>
        </w:rPr>
        <w:annotationRef/>
      </w:r>
      <w:r>
        <w:t>Diseñador gráfico. Poner texto en cuadro color.</w:t>
      </w:r>
    </w:p>
  </w:comment>
  <w:comment w:id="5" w:author="LUIS GUILLERMO ALVAREZ GARCIA" w:date="2024-09-17T20:29:00Z" w:initials="LA">
    <w:p w14:paraId="30041BBE" w14:textId="77777777" w:rsidR="00EF6F6E" w:rsidRDefault="00EF6F6E" w:rsidP="00EF6F6E">
      <w:pPr>
        <w:pStyle w:val="Textocomentario"/>
      </w:pPr>
      <w:r>
        <w:rPr>
          <w:rStyle w:val="Refdecomentario"/>
        </w:rPr>
        <w:annotationRef/>
      </w:r>
      <w:r>
        <w:t>Diseñador: realizar un texto color</w:t>
      </w:r>
    </w:p>
  </w:comment>
  <w:comment w:id="6" w:author="LUIS GUILLERMO ALVAREZ GARCIA" w:date="2024-09-17T23:33:00Z" w:initials="LA">
    <w:p w14:paraId="38FB13BA" w14:textId="77777777" w:rsidR="00EF18D7" w:rsidRDefault="00EF18D7" w:rsidP="00EF18D7">
      <w:pPr>
        <w:pStyle w:val="Textocomentario"/>
      </w:pPr>
      <w:r>
        <w:rPr>
          <w:rStyle w:val="Refdecomentario"/>
        </w:rPr>
        <w:annotationRef/>
      </w:r>
      <w:r>
        <w:t>Diseñador: poner texto en cuadro color.</w:t>
      </w:r>
    </w:p>
  </w:comment>
  <w:comment w:id="7" w:author="LUIS GUILLERMO ALVAREZ GARCIA" w:date="2024-09-17T20:53:00Z" w:initials="LA">
    <w:p w14:paraId="2D6F3836" w14:textId="1A1FBD03" w:rsidR="00DB4F5D" w:rsidRDefault="00DB4F5D" w:rsidP="00DB4F5D">
      <w:pPr>
        <w:pStyle w:val="Textocomentario"/>
      </w:pPr>
      <w:r>
        <w:rPr>
          <w:rStyle w:val="Refdecomentario"/>
        </w:rPr>
        <w:annotationRef/>
      </w:r>
      <w:r>
        <w:t>Diseñador: poner texto en cuadro color.</w:t>
      </w:r>
    </w:p>
  </w:comment>
  <w:comment w:id="8" w:author="LUIS GUILLERMO ALVAREZ GARCIA" w:date="2024-09-18T00:09:00Z" w:initials="LA">
    <w:p w14:paraId="22DB4326" w14:textId="77777777" w:rsidR="0027313B" w:rsidRDefault="0027313B" w:rsidP="0027313B">
      <w:pPr>
        <w:pStyle w:val="Textocomentario"/>
      </w:pPr>
      <w:r>
        <w:rPr>
          <w:rStyle w:val="Refdecomentario"/>
        </w:rPr>
        <w:annotationRef/>
      </w:r>
      <w:r>
        <w:t>TA: Se muestra un aforo por doble muestreo.</w:t>
      </w:r>
    </w:p>
    <w:p w14:paraId="23A34727" w14:textId="77777777" w:rsidR="0027313B" w:rsidRDefault="0027313B" w:rsidP="0027313B">
      <w:pPr>
        <w:pStyle w:val="Textocomentario"/>
      </w:pPr>
      <w:r>
        <w:t>Diseñador: realizar rediseño de figura o utilizar la misma.</w:t>
      </w:r>
    </w:p>
  </w:comment>
  <w:comment w:id="9" w:author="LUIS GUILLERMO ALVAREZ GARCIA" w:date="2024-09-18T00:09:00Z" w:initials="LA">
    <w:p w14:paraId="3D3BBA78" w14:textId="77777777" w:rsidR="0027313B" w:rsidRDefault="0027313B" w:rsidP="0027313B">
      <w:pPr>
        <w:pStyle w:val="Textocomentario"/>
      </w:pPr>
      <w:r>
        <w:rPr>
          <w:rStyle w:val="Refdecomentario"/>
        </w:rPr>
        <w:annotationRef/>
      </w:r>
      <w:r>
        <w:t>TA: Se muestra un procedimiento.</w:t>
      </w:r>
    </w:p>
    <w:p w14:paraId="70BEFCFF" w14:textId="77777777" w:rsidR="0027313B" w:rsidRDefault="0027313B" w:rsidP="0027313B">
      <w:pPr>
        <w:pStyle w:val="Textocomentario"/>
      </w:pPr>
      <w:r>
        <w:t>Diseñador: realizar rediseño de figura o utilizar la misma.</w:t>
      </w:r>
    </w:p>
  </w:comment>
  <w:comment w:id="10" w:author="LUIS GUILLERMO ALVAREZ GARCIA" w:date="2024-09-18T00:10:00Z" w:initials="LA">
    <w:p w14:paraId="24D684CB" w14:textId="77777777" w:rsidR="0027313B" w:rsidRDefault="0027313B" w:rsidP="0027313B">
      <w:pPr>
        <w:pStyle w:val="Textocomentario"/>
      </w:pPr>
      <w:r>
        <w:rPr>
          <w:rStyle w:val="Refdecomentario"/>
        </w:rPr>
        <w:annotationRef/>
      </w:r>
      <w:r>
        <w:t>TA: Se muestra un aforo en zigzag.</w:t>
      </w:r>
    </w:p>
    <w:p w14:paraId="115D3EAF" w14:textId="77777777" w:rsidR="0027313B" w:rsidRDefault="0027313B" w:rsidP="0027313B">
      <w:pPr>
        <w:pStyle w:val="Textocomentario"/>
      </w:pPr>
      <w:r>
        <w:t>Diseñador: realizar rediseño de figura o utilizar la misma.</w:t>
      </w:r>
    </w:p>
  </w:comment>
  <w:comment w:id="11" w:author="LUIS GUILLERMO ALVAREZ GARCIA" w:date="2024-09-17T20:59:00Z" w:initials="LA">
    <w:p w14:paraId="21B904ED" w14:textId="2C03F7CC" w:rsidR="00DB4F5D" w:rsidRDefault="00DB4F5D" w:rsidP="00DB4F5D">
      <w:pPr>
        <w:pStyle w:val="Textocomentario"/>
      </w:pPr>
      <w:r>
        <w:rPr>
          <w:rStyle w:val="Refdecomentario"/>
        </w:rPr>
        <w:annotationRef/>
      </w:r>
      <w:r>
        <w:t>Diseñador: poner texto en cuadro color.</w:t>
      </w:r>
    </w:p>
  </w:comment>
  <w:comment w:id="12" w:author="LUIS GUILLERMO ALVAREZ GARCIA" w:date="2024-09-18T00:10:00Z" w:initials="LA">
    <w:p w14:paraId="65D73CFD" w14:textId="77777777" w:rsidR="0027313B" w:rsidRDefault="0027313B" w:rsidP="0027313B">
      <w:pPr>
        <w:pStyle w:val="Textocomentario"/>
      </w:pPr>
      <w:r>
        <w:rPr>
          <w:rStyle w:val="Refdecomentario"/>
        </w:rPr>
        <w:annotationRef/>
      </w:r>
      <w:r>
        <w:t>TA: Se muestra una tabla de calidad nutritiva.</w:t>
      </w:r>
    </w:p>
    <w:p w14:paraId="2DC6CF28" w14:textId="77777777" w:rsidR="0027313B" w:rsidRDefault="0027313B" w:rsidP="0027313B">
      <w:pPr>
        <w:pStyle w:val="Textocomentario"/>
      </w:pPr>
      <w:r>
        <w:t>Diseñador: realizar rediseño de la tabla o utilizar la misma.</w:t>
      </w:r>
    </w:p>
  </w:comment>
  <w:comment w:id="13" w:author="LUIS GUILLERMO ALVAREZ GARCIA" w:date="2024-09-18T00:10:00Z" w:initials="LA">
    <w:p w14:paraId="6D7A50BB" w14:textId="77777777" w:rsidR="0027313B" w:rsidRDefault="0027313B" w:rsidP="0027313B">
      <w:pPr>
        <w:pStyle w:val="Textocomentario"/>
      </w:pPr>
      <w:r>
        <w:rPr>
          <w:rStyle w:val="Refdecomentario"/>
        </w:rPr>
        <w:annotationRef/>
      </w:r>
      <w:r>
        <w:t>TA: Se muestra un procedimiento de manual de heno.</w:t>
      </w:r>
    </w:p>
    <w:p w14:paraId="64000337" w14:textId="77777777" w:rsidR="0027313B" w:rsidRDefault="0027313B" w:rsidP="0027313B">
      <w:pPr>
        <w:pStyle w:val="Textocomentario"/>
      </w:pPr>
      <w:r>
        <w:t>Diseñador: realizar rediseño de figura o utilizar la misma.</w:t>
      </w:r>
    </w:p>
  </w:comment>
  <w:comment w:id="18" w:author="Usuario" w:date="2024-09-12T11:30:00Z" w:initials="U">
    <w:p w14:paraId="042CE6D5" w14:textId="7D97E0D7" w:rsidR="00B01CC3" w:rsidRPr="00B01CC3" w:rsidRDefault="00B01CC3" w:rsidP="00B01CC3">
      <w:pPr>
        <w:pStyle w:val="Textocomentario"/>
        <w:numPr>
          <w:ilvl w:val="0"/>
          <w:numId w:val="62"/>
        </w:numPr>
        <w:rPr>
          <w:b/>
          <w:bCs/>
        </w:rPr>
      </w:pPr>
      <w:r>
        <w:rPr>
          <w:rStyle w:val="Refdecomentario"/>
        </w:rPr>
        <w:annotationRef/>
      </w:r>
      <w:r>
        <w:t xml:space="preserve">TA: </w:t>
      </w:r>
      <w:r w:rsidRPr="00B01CC3">
        <w:t xml:space="preserve">Muestra La síntesis del componente formativo </w:t>
      </w:r>
      <w:r>
        <w:rPr>
          <w:noProof/>
        </w:rPr>
        <w:t>generalidades de la ganadería sostenible</w:t>
      </w:r>
      <w:r w:rsidRPr="00B01CC3">
        <w:t xml:space="preserve">. Teniendo en cuenta </w:t>
      </w:r>
      <w:r>
        <w:rPr>
          <w:noProof/>
        </w:rPr>
        <w:t>las diferentes caracteristicas de la ganadería, técnicas y procesos.</w:t>
      </w:r>
    </w:p>
    <w:p w14:paraId="2F6CF87F" w14:textId="49A037F2" w:rsidR="00B01CC3" w:rsidRDefault="00B01CC3">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476E9E5" w15:done="0"/>
  <w15:commentEx w15:paraId="585F4307" w15:done="0"/>
  <w15:commentEx w15:paraId="37A99D62" w15:done="0"/>
  <w15:commentEx w15:paraId="39CCF4AD" w15:done="0"/>
  <w15:commentEx w15:paraId="729F59B1" w15:done="0"/>
  <w15:commentEx w15:paraId="30041BBE" w15:done="0"/>
  <w15:commentEx w15:paraId="38FB13BA" w15:done="0"/>
  <w15:commentEx w15:paraId="2D6F3836" w15:done="0"/>
  <w15:commentEx w15:paraId="23A34727" w15:done="0"/>
  <w15:commentEx w15:paraId="70BEFCFF" w15:done="0"/>
  <w15:commentEx w15:paraId="115D3EAF" w15:done="0"/>
  <w15:commentEx w15:paraId="21B904ED" w15:done="0"/>
  <w15:commentEx w15:paraId="2DC6CF28" w15:done="0"/>
  <w15:commentEx w15:paraId="64000337" w15:done="0"/>
  <w15:commentEx w15:paraId="2F6CF87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74AFC51" w16cex:dateUtc="2024-09-18T05:08:00Z"/>
  <w16cex:commentExtensible w16cex:durableId="38D21C07" w16cex:dateUtc="2024-09-18T05:08:00Z"/>
  <w16cex:commentExtensible w16cex:durableId="63DD42C9" w16cex:dateUtc="2024-09-18T05:08:00Z"/>
  <w16cex:commentExtensible w16cex:durableId="0294CBA4" w16cex:dateUtc="2024-09-18T05:09:00Z"/>
  <w16cex:commentExtensible w16cex:durableId="2FA0F5CA" w16cex:dateUtc="2024-09-18T01:29:00Z"/>
  <w16cex:commentExtensible w16cex:durableId="1C71772D" w16cex:dateUtc="2024-09-18T01:29:00Z"/>
  <w16cex:commentExtensible w16cex:durableId="22531B21" w16cex:dateUtc="2024-09-18T04:33:00Z"/>
  <w16cex:commentExtensible w16cex:durableId="47F5995F" w16cex:dateUtc="2024-09-18T01:53:00Z"/>
  <w16cex:commentExtensible w16cex:durableId="3F0FB330" w16cex:dateUtc="2024-09-18T05:09:00Z"/>
  <w16cex:commentExtensible w16cex:durableId="39695168" w16cex:dateUtc="2024-09-18T05:09:00Z"/>
  <w16cex:commentExtensible w16cex:durableId="3DC0F1AA" w16cex:dateUtc="2024-09-18T05:10:00Z"/>
  <w16cex:commentExtensible w16cex:durableId="0B5457AB" w16cex:dateUtc="2024-09-18T01:59:00Z"/>
  <w16cex:commentExtensible w16cex:durableId="5D5E8E01" w16cex:dateUtc="2024-09-18T05:10:00Z"/>
  <w16cex:commentExtensible w16cex:durableId="33D0E154" w16cex:dateUtc="2024-09-18T05:10:00Z"/>
  <w16cex:commentExtensible w16cex:durableId="7BB2E64C" w16cex:dateUtc="2024-09-12T16: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476E9E5" w16cid:durableId="674AFC51"/>
  <w16cid:commentId w16cid:paraId="585F4307" w16cid:durableId="38D21C07"/>
  <w16cid:commentId w16cid:paraId="37A99D62" w16cid:durableId="63DD42C9"/>
  <w16cid:commentId w16cid:paraId="39CCF4AD" w16cid:durableId="0294CBA4"/>
  <w16cid:commentId w16cid:paraId="729F59B1" w16cid:durableId="2FA0F5CA"/>
  <w16cid:commentId w16cid:paraId="30041BBE" w16cid:durableId="1C71772D"/>
  <w16cid:commentId w16cid:paraId="38FB13BA" w16cid:durableId="22531B21"/>
  <w16cid:commentId w16cid:paraId="2D6F3836" w16cid:durableId="47F5995F"/>
  <w16cid:commentId w16cid:paraId="23A34727" w16cid:durableId="3F0FB330"/>
  <w16cid:commentId w16cid:paraId="70BEFCFF" w16cid:durableId="39695168"/>
  <w16cid:commentId w16cid:paraId="115D3EAF" w16cid:durableId="3DC0F1AA"/>
  <w16cid:commentId w16cid:paraId="21B904ED" w16cid:durableId="0B5457AB"/>
  <w16cid:commentId w16cid:paraId="2DC6CF28" w16cid:durableId="5D5E8E01"/>
  <w16cid:commentId w16cid:paraId="64000337" w16cid:durableId="33D0E154"/>
  <w16cid:commentId w16cid:paraId="2F6CF87F" w16cid:durableId="7BB2E6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A69B8A" w14:textId="77777777" w:rsidR="00CF684C" w:rsidRDefault="00CF684C">
      <w:pPr>
        <w:spacing w:line="240" w:lineRule="auto"/>
      </w:pPr>
      <w:r>
        <w:separator/>
      </w:r>
    </w:p>
  </w:endnote>
  <w:endnote w:type="continuationSeparator" w:id="0">
    <w:p w14:paraId="23E89FD1" w14:textId="77777777" w:rsidR="00CF684C" w:rsidRDefault="00CF68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60502B" w:rsidRDefault="0060502B">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60502B" w:rsidRDefault="0060502B">
    <w:pPr>
      <w:pStyle w:val="Normal0"/>
      <w:spacing w:line="240" w:lineRule="auto"/>
      <w:ind w:left="-2" w:hanging="2"/>
      <w:jc w:val="right"/>
      <w:rPr>
        <w:rFonts w:ascii="Times New Roman" w:eastAsia="Times New Roman" w:hAnsi="Times New Roman" w:cs="Times New Roman"/>
        <w:sz w:val="24"/>
        <w:szCs w:val="24"/>
      </w:rPr>
    </w:pPr>
  </w:p>
  <w:p w14:paraId="000000DC" w14:textId="77777777" w:rsidR="0060502B" w:rsidRDefault="0060502B">
    <w:pPr>
      <w:pStyle w:val="Normal0"/>
      <w:spacing w:line="240" w:lineRule="auto"/>
      <w:rPr>
        <w:rFonts w:ascii="Times New Roman" w:eastAsia="Times New Roman" w:hAnsi="Times New Roman" w:cs="Times New Roman"/>
        <w:sz w:val="24"/>
        <w:szCs w:val="24"/>
      </w:rPr>
    </w:pPr>
  </w:p>
  <w:p w14:paraId="000000DD" w14:textId="77777777" w:rsidR="0060502B" w:rsidRDefault="0060502B">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60502B" w:rsidRDefault="0060502B">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7758A4" w14:textId="77777777" w:rsidR="00CF684C" w:rsidRDefault="00CF684C">
      <w:pPr>
        <w:spacing w:line="240" w:lineRule="auto"/>
      </w:pPr>
      <w:r>
        <w:separator/>
      </w:r>
    </w:p>
  </w:footnote>
  <w:footnote w:type="continuationSeparator" w:id="0">
    <w:p w14:paraId="2111EAC9" w14:textId="77777777" w:rsidR="00CF684C" w:rsidRDefault="00CF684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015D0F86" w:rsidR="0060502B" w:rsidRDefault="0060502B"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60502B" w:rsidRDefault="0060502B">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D60B0"/>
    <w:multiLevelType w:val="hybridMultilevel"/>
    <w:tmpl w:val="00B8ED5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04C0065"/>
    <w:multiLevelType w:val="hybridMultilevel"/>
    <w:tmpl w:val="ADAC106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1124350"/>
    <w:multiLevelType w:val="hybridMultilevel"/>
    <w:tmpl w:val="092AD58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14A28CA"/>
    <w:multiLevelType w:val="hybridMultilevel"/>
    <w:tmpl w:val="2BEC7BD4"/>
    <w:lvl w:ilvl="0" w:tplc="CFEC056A">
      <w:start w:val="29"/>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1554210"/>
    <w:multiLevelType w:val="hybridMultilevel"/>
    <w:tmpl w:val="F4D8850A"/>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3A86E8A"/>
    <w:multiLevelType w:val="hybridMultilevel"/>
    <w:tmpl w:val="5B984ABE"/>
    <w:lvl w:ilvl="0" w:tplc="FFFFFFFF">
      <w:start w:val="29"/>
      <w:numFmt w:val="bullet"/>
      <w:lvlText w:val="-"/>
      <w:lvlJc w:val="left"/>
      <w:pPr>
        <w:ind w:left="720" w:hanging="360"/>
      </w:pPr>
      <w:rPr>
        <w:rFonts w:ascii="Calibri" w:eastAsiaTheme="minorHAnsi" w:hAnsi="Calibri" w:cs="Calibri" w:hint="default"/>
      </w:rPr>
    </w:lvl>
    <w:lvl w:ilvl="1" w:tplc="CFEC056A">
      <w:start w:val="29"/>
      <w:numFmt w:val="bullet"/>
      <w:lvlText w:val="-"/>
      <w:lvlJc w:val="left"/>
      <w:pPr>
        <w:ind w:left="144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3C015E5"/>
    <w:multiLevelType w:val="hybridMultilevel"/>
    <w:tmpl w:val="673A90F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3F50057"/>
    <w:multiLevelType w:val="hybridMultilevel"/>
    <w:tmpl w:val="7E54D75A"/>
    <w:lvl w:ilvl="0" w:tplc="08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4D74C56"/>
    <w:multiLevelType w:val="hybridMultilevel"/>
    <w:tmpl w:val="6EA42080"/>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05BC2F1A"/>
    <w:multiLevelType w:val="hybridMultilevel"/>
    <w:tmpl w:val="715A2106"/>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05DE33C1"/>
    <w:multiLevelType w:val="hybridMultilevel"/>
    <w:tmpl w:val="596E548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067448DA"/>
    <w:multiLevelType w:val="hybridMultilevel"/>
    <w:tmpl w:val="7D08199C"/>
    <w:lvl w:ilvl="0" w:tplc="3B06B37A">
      <w:start w:val="1"/>
      <w:numFmt w:val="bullet"/>
      <w:lvlText w:val=""/>
      <w:lvlJc w:val="left"/>
      <w:pPr>
        <w:ind w:left="1080" w:hanging="720"/>
      </w:pPr>
      <w:rPr>
        <w:rFonts w:ascii="Symbol" w:eastAsia="Arial"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08B95C31"/>
    <w:multiLevelType w:val="hybridMultilevel"/>
    <w:tmpl w:val="1A382ABE"/>
    <w:lvl w:ilvl="0" w:tplc="CFEC056A">
      <w:start w:val="29"/>
      <w:numFmt w:val="bullet"/>
      <w:lvlText w:val="-"/>
      <w:lvlJc w:val="left"/>
      <w:pPr>
        <w:ind w:left="1428" w:hanging="360"/>
      </w:pPr>
      <w:rPr>
        <w:rFonts w:ascii="Calibri" w:eastAsiaTheme="minorHAnsi" w:hAnsi="Calibri" w:cs="Calibri"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3" w15:restartNumberingAfterBreak="0">
    <w:nsid w:val="09A82D4E"/>
    <w:multiLevelType w:val="hybridMultilevel"/>
    <w:tmpl w:val="7F1E43C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09FD5521"/>
    <w:multiLevelType w:val="hybridMultilevel"/>
    <w:tmpl w:val="390C0FC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0AB4531E"/>
    <w:multiLevelType w:val="hybridMultilevel"/>
    <w:tmpl w:val="B8B8FC1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0AB5799E"/>
    <w:multiLevelType w:val="hybridMultilevel"/>
    <w:tmpl w:val="0B3693AC"/>
    <w:lvl w:ilvl="0" w:tplc="CFEC056A">
      <w:start w:val="29"/>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0C5C6111"/>
    <w:multiLevelType w:val="hybridMultilevel"/>
    <w:tmpl w:val="04EAC85C"/>
    <w:lvl w:ilvl="0" w:tplc="240A0005">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0CCB724C"/>
    <w:multiLevelType w:val="hybridMultilevel"/>
    <w:tmpl w:val="2464985C"/>
    <w:lvl w:ilvl="0" w:tplc="CFEC056A">
      <w:start w:val="29"/>
      <w:numFmt w:val="bullet"/>
      <w:lvlText w:val="-"/>
      <w:lvlJc w:val="left"/>
      <w:pPr>
        <w:ind w:left="720" w:hanging="360"/>
      </w:pPr>
      <w:rPr>
        <w:rFonts w:ascii="Calibri" w:eastAsiaTheme="minorHAns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0F92091F"/>
    <w:multiLevelType w:val="hybridMultilevel"/>
    <w:tmpl w:val="5AEC945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00A744C"/>
    <w:multiLevelType w:val="hybridMultilevel"/>
    <w:tmpl w:val="9914380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105829BC"/>
    <w:multiLevelType w:val="multilevel"/>
    <w:tmpl w:val="88C0A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17A3622"/>
    <w:multiLevelType w:val="multilevel"/>
    <w:tmpl w:val="DEEA5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1936F8B"/>
    <w:multiLevelType w:val="hybridMultilevel"/>
    <w:tmpl w:val="139E0C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11941004"/>
    <w:multiLevelType w:val="hybridMultilevel"/>
    <w:tmpl w:val="A9443F8C"/>
    <w:lvl w:ilvl="0" w:tplc="240A000D">
      <w:start w:val="1"/>
      <w:numFmt w:val="bullet"/>
      <w:lvlText w:val=""/>
      <w:lvlJc w:val="left"/>
      <w:pPr>
        <w:ind w:left="1080" w:hanging="72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2255AC2"/>
    <w:multiLevelType w:val="hybridMultilevel"/>
    <w:tmpl w:val="7E7E051C"/>
    <w:lvl w:ilvl="0" w:tplc="FFFFFFFF">
      <w:start w:val="1"/>
      <w:numFmt w:val="bullet"/>
      <w:lvlText w:val=""/>
      <w:lvlJc w:val="left"/>
      <w:pPr>
        <w:ind w:left="720" w:hanging="360"/>
      </w:pPr>
      <w:rPr>
        <w:rFonts w:ascii="Wingdings" w:hAnsi="Wingdings" w:hint="default"/>
      </w:rPr>
    </w:lvl>
    <w:lvl w:ilvl="1" w:tplc="240A0005">
      <w:start w:val="1"/>
      <w:numFmt w:val="bullet"/>
      <w:lvlText w:val=""/>
      <w:lvlJc w:val="lef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24F14A9"/>
    <w:multiLevelType w:val="hybridMultilevel"/>
    <w:tmpl w:val="78724D0E"/>
    <w:lvl w:ilvl="0" w:tplc="240A0005">
      <w:start w:val="1"/>
      <w:numFmt w:val="bullet"/>
      <w:lvlText w:val=""/>
      <w:lvlJc w:val="left"/>
      <w:pPr>
        <w:ind w:left="1080" w:hanging="360"/>
      </w:pPr>
      <w:rPr>
        <w:rFonts w:ascii="Wingdings" w:hAnsi="Wingdings"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7" w15:restartNumberingAfterBreak="0">
    <w:nsid w:val="1398566B"/>
    <w:multiLevelType w:val="hybridMultilevel"/>
    <w:tmpl w:val="2BC47394"/>
    <w:lvl w:ilvl="0" w:tplc="240A000D">
      <w:start w:val="1"/>
      <w:numFmt w:val="bullet"/>
      <w:lvlText w:val=""/>
      <w:lvlJc w:val="left"/>
      <w:pPr>
        <w:ind w:left="1440" w:hanging="360"/>
      </w:pPr>
      <w:rPr>
        <w:rFonts w:ascii="Wingdings" w:hAnsi="Wingdings"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8" w15:restartNumberingAfterBreak="0">
    <w:nsid w:val="139C7C16"/>
    <w:multiLevelType w:val="hybridMultilevel"/>
    <w:tmpl w:val="74B0E52E"/>
    <w:lvl w:ilvl="0" w:tplc="FFFFFFFF">
      <w:start w:val="29"/>
      <w:numFmt w:val="bullet"/>
      <w:lvlText w:val="-"/>
      <w:lvlJc w:val="left"/>
      <w:pPr>
        <w:ind w:left="720" w:hanging="360"/>
      </w:pPr>
      <w:rPr>
        <w:rFonts w:ascii="Calibri" w:eastAsiaTheme="minorHAnsi" w:hAnsi="Calibri" w:cs="Calibri" w:hint="default"/>
      </w:rPr>
    </w:lvl>
    <w:lvl w:ilvl="1" w:tplc="CFEC056A">
      <w:start w:val="29"/>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3FA17B8"/>
    <w:multiLevelType w:val="hybridMultilevel"/>
    <w:tmpl w:val="32402CD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14122EF7"/>
    <w:multiLevelType w:val="hybridMultilevel"/>
    <w:tmpl w:val="D5A265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14BC368B"/>
    <w:multiLevelType w:val="multilevel"/>
    <w:tmpl w:val="7438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63E0DD2"/>
    <w:multiLevelType w:val="multilevel"/>
    <w:tmpl w:val="BE5A0F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16783262"/>
    <w:multiLevelType w:val="hybridMultilevel"/>
    <w:tmpl w:val="3AF06236"/>
    <w:lvl w:ilvl="0" w:tplc="CFEC056A">
      <w:start w:val="29"/>
      <w:numFmt w:val="bullet"/>
      <w:lvlText w:val="-"/>
      <w:lvlJc w:val="left"/>
      <w:pPr>
        <w:ind w:left="720" w:hanging="360"/>
      </w:pPr>
      <w:rPr>
        <w:rFonts w:ascii="Calibri" w:eastAsiaTheme="minorHAnsi" w:hAnsi="Calibri" w:cs="Calibri"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17C22973"/>
    <w:multiLevelType w:val="hybridMultilevel"/>
    <w:tmpl w:val="C2C45AD8"/>
    <w:lvl w:ilvl="0" w:tplc="7244F5B6">
      <w:numFmt w:val="bullet"/>
      <w:lvlText w:val=""/>
      <w:lvlJc w:val="left"/>
      <w:pPr>
        <w:ind w:left="1396" w:hanging="360"/>
      </w:pPr>
      <w:rPr>
        <w:rFonts w:ascii="Symbol" w:eastAsia="Symbol" w:hAnsi="Symbol" w:cs="Symbol" w:hint="default"/>
        <w:b w:val="0"/>
        <w:bCs w:val="0"/>
        <w:i w:val="0"/>
        <w:iCs w:val="0"/>
        <w:spacing w:val="0"/>
        <w:w w:val="100"/>
        <w:sz w:val="24"/>
        <w:szCs w:val="24"/>
        <w:lang w:val="es-ES" w:eastAsia="en-US" w:bidi="ar-SA"/>
      </w:rPr>
    </w:lvl>
    <w:lvl w:ilvl="1" w:tplc="E9D2DED8">
      <w:numFmt w:val="bullet"/>
      <w:lvlText w:val="•"/>
      <w:lvlJc w:val="left"/>
      <w:pPr>
        <w:ind w:left="2330" w:hanging="360"/>
      </w:pPr>
      <w:rPr>
        <w:lang w:val="es-ES" w:eastAsia="en-US" w:bidi="ar-SA"/>
      </w:rPr>
    </w:lvl>
    <w:lvl w:ilvl="2" w:tplc="9D847038">
      <w:numFmt w:val="bullet"/>
      <w:lvlText w:val="•"/>
      <w:lvlJc w:val="left"/>
      <w:pPr>
        <w:ind w:left="3261" w:hanging="360"/>
      </w:pPr>
      <w:rPr>
        <w:lang w:val="es-ES" w:eastAsia="en-US" w:bidi="ar-SA"/>
      </w:rPr>
    </w:lvl>
    <w:lvl w:ilvl="3" w:tplc="9870958E">
      <w:numFmt w:val="bullet"/>
      <w:lvlText w:val="•"/>
      <w:lvlJc w:val="left"/>
      <w:pPr>
        <w:ind w:left="4192" w:hanging="360"/>
      </w:pPr>
      <w:rPr>
        <w:lang w:val="es-ES" w:eastAsia="en-US" w:bidi="ar-SA"/>
      </w:rPr>
    </w:lvl>
    <w:lvl w:ilvl="4" w:tplc="115C4FD0">
      <w:numFmt w:val="bullet"/>
      <w:lvlText w:val="•"/>
      <w:lvlJc w:val="left"/>
      <w:pPr>
        <w:ind w:left="5123" w:hanging="360"/>
      </w:pPr>
      <w:rPr>
        <w:lang w:val="es-ES" w:eastAsia="en-US" w:bidi="ar-SA"/>
      </w:rPr>
    </w:lvl>
    <w:lvl w:ilvl="5" w:tplc="640A56F0">
      <w:numFmt w:val="bullet"/>
      <w:lvlText w:val="•"/>
      <w:lvlJc w:val="left"/>
      <w:pPr>
        <w:ind w:left="6054" w:hanging="360"/>
      </w:pPr>
      <w:rPr>
        <w:lang w:val="es-ES" w:eastAsia="en-US" w:bidi="ar-SA"/>
      </w:rPr>
    </w:lvl>
    <w:lvl w:ilvl="6" w:tplc="AF76C804">
      <w:numFmt w:val="bullet"/>
      <w:lvlText w:val="•"/>
      <w:lvlJc w:val="left"/>
      <w:pPr>
        <w:ind w:left="6984" w:hanging="360"/>
      </w:pPr>
      <w:rPr>
        <w:lang w:val="es-ES" w:eastAsia="en-US" w:bidi="ar-SA"/>
      </w:rPr>
    </w:lvl>
    <w:lvl w:ilvl="7" w:tplc="F648BB64">
      <w:numFmt w:val="bullet"/>
      <w:lvlText w:val="•"/>
      <w:lvlJc w:val="left"/>
      <w:pPr>
        <w:ind w:left="7915" w:hanging="360"/>
      </w:pPr>
      <w:rPr>
        <w:lang w:val="es-ES" w:eastAsia="en-US" w:bidi="ar-SA"/>
      </w:rPr>
    </w:lvl>
    <w:lvl w:ilvl="8" w:tplc="5CB609EE">
      <w:numFmt w:val="bullet"/>
      <w:lvlText w:val="•"/>
      <w:lvlJc w:val="left"/>
      <w:pPr>
        <w:ind w:left="8846" w:hanging="360"/>
      </w:pPr>
      <w:rPr>
        <w:lang w:val="es-ES" w:eastAsia="en-US" w:bidi="ar-SA"/>
      </w:rPr>
    </w:lvl>
  </w:abstractNum>
  <w:abstractNum w:abstractNumId="35" w15:restartNumberingAfterBreak="0">
    <w:nsid w:val="19323F30"/>
    <w:multiLevelType w:val="hybridMultilevel"/>
    <w:tmpl w:val="BD4A591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1BDF7B9B"/>
    <w:multiLevelType w:val="hybridMultilevel"/>
    <w:tmpl w:val="8634E9FE"/>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1C7D129B"/>
    <w:multiLevelType w:val="hybridMultilevel"/>
    <w:tmpl w:val="F30A84B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1D9B7589"/>
    <w:multiLevelType w:val="hybridMultilevel"/>
    <w:tmpl w:val="A1D6250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251F60D7"/>
    <w:multiLevelType w:val="hybridMultilevel"/>
    <w:tmpl w:val="BC74435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259D41D6"/>
    <w:multiLevelType w:val="hybridMultilevel"/>
    <w:tmpl w:val="E738039A"/>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1" w15:restartNumberingAfterBreak="0">
    <w:nsid w:val="25FB55E4"/>
    <w:multiLevelType w:val="multilevel"/>
    <w:tmpl w:val="BD4ED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6280479"/>
    <w:multiLevelType w:val="hybridMultilevel"/>
    <w:tmpl w:val="966EA10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267462D0"/>
    <w:multiLevelType w:val="multilevel"/>
    <w:tmpl w:val="2E643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6E72ECF"/>
    <w:multiLevelType w:val="hybridMultilevel"/>
    <w:tmpl w:val="DB7CCD92"/>
    <w:lvl w:ilvl="0" w:tplc="CFEC056A">
      <w:start w:val="29"/>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2703666B"/>
    <w:multiLevelType w:val="hybridMultilevel"/>
    <w:tmpl w:val="F336002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27257759"/>
    <w:multiLevelType w:val="hybridMultilevel"/>
    <w:tmpl w:val="E40C51E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283A04FF"/>
    <w:multiLevelType w:val="hybridMultilevel"/>
    <w:tmpl w:val="97621BF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287007D6"/>
    <w:multiLevelType w:val="multilevel"/>
    <w:tmpl w:val="9C6EC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88C4DE7"/>
    <w:multiLevelType w:val="hybridMultilevel"/>
    <w:tmpl w:val="B9DA695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28C24785"/>
    <w:multiLevelType w:val="hybridMultilevel"/>
    <w:tmpl w:val="E4620378"/>
    <w:lvl w:ilvl="0" w:tplc="CFEC056A">
      <w:start w:val="29"/>
      <w:numFmt w:val="bullet"/>
      <w:lvlText w:val="-"/>
      <w:lvlJc w:val="left"/>
      <w:pPr>
        <w:ind w:left="720" w:hanging="360"/>
      </w:pPr>
      <w:rPr>
        <w:rFonts w:ascii="Calibri" w:eastAsiaTheme="minorHAnsi" w:hAnsi="Calibri" w:cs="Calibr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29E04441"/>
    <w:multiLevelType w:val="hybridMultilevel"/>
    <w:tmpl w:val="54280660"/>
    <w:lvl w:ilvl="0" w:tplc="CFEC056A">
      <w:start w:val="29"/>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2DF42602"/>
    <w:multiLevelType w:val="hybridMultilevel"/>
    <w:tmpl w:val="7714C772"/>
    <w:lvl w:ilvl="0" w:tplc="FFFFFFFF">
      <w:start w:val="29"/>
      <w:numFmt w:val="bullet"/>
      <w:lvlText w:val="-"/>
      <w:lvlJc w:val="left"/>
      <w:pPr>
        <w:ind w:left="720" w:hanging="360"/>
      </w:pPr>
      <w:rPr>
        <w:rFonts w:ascii="Calibri" w:eastAsiaTheme="minorHAnsi" w:hAnsi="Calibri" w:cs="Calibri" w:hint="default"/>
      </w:rPr>
    </w:lvl>
    <w:lvl w:ilvl="1" w:tplc="080A0005">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2DF9671E"/>
    <w:multiLevelType w:val="hybridMultilevel"/>
    <w:tmpl w:val="A3C2BB26"/>
    <w:lvl w:ilvl="0" w:tplc="CFEC056A">
      <w:start w:val="29"/>
      <w:numFmt w:val="bullet"/>
      <w:lvlText w:val="-"/>
      <w:lvlJc w:val="left"/>
      <w:pPr>
        <w:ind w:left="720" w:hanging="360"/>
      </w:pPr>
      <w:rPr>
        <w:rFonts w:ascii="Calibri" w:eastAsiaTheme="minorHAnsi" w:hAnsi="Calibri" w:cs="Calibri" w:hint="default"/>
        <w:b w:val="0"/>
        <w:bCs w:val="0"/>
        <w:i w:val="0"/>
        <w:iCs w:val="0"/>
        <w:spacing w:val="0"/>
        <w:w w:val="100"/>
        <w:sz w:val="24"/>
        <w:szCs w:val="24"/>
        <w:lang w:val="es-ES" w:eastAsia="en-US" w:bidi="ar-SA"/>
      </w:rPr>
    </w:lvl>
    <w:lvl w:ilvl="1" w:tplc="FFFFFFFF">
      <w:numFmt w:val="bullet"/>
      <w:lvlText w:val="•"/>
      <w:lvlJc w:val="left"/>
      <w:pPr>
        <w:ind w:left="1654" w:hanging="360"/>
      </w:pPr>
      <w:rPr>
        <w:lang w:val="es-ES" w:eastAsia="en-US" w:bidi="ar-SA"/>
      </w:rPr>
    </w:lvl>
    <w:lvl w:ilvl="2" w:tplc="FFFFFFFF">
      <w:numFmt w:val="bullet"/>
      <w:lvlText w:val="•"/>
      <w:lvlJc w:val="left"/>
      <w:pPr>
        <w:ind w:left="2585" w:hanging="360"/>
      </w:pPr>
      <w:rPr>
        <w:lang w:val="es-ES" w:eastAsia="en-US" w:bidi="ar-SA"/>
      </w:rPr>
    </w:lvl>
    <w:lvl w:ilvl="3" w:tplc="FFFFFFFF">
      <w:numFmt w:val="bullet"/>
      <w:lvlText w:val="•"/>
      <w:lvlJc w:val="left"/>
      <w:pPr>
        <w:ind w:left="3516" w:hanging="360"/>
      </w:pPr>
      <w:rPr>
        <w:lang w:val="es-ES" w:eastAsia="en-US" w:bidi="ar-SA"/>
      </w:rPr>
    </w:lvl>
    <w:lvl w:ilvl="4" w:tplc="FFFFFFFF">
      <w:numFmt w:val="bullet"/>
      <w:lvlText w:val="•"/>
      <w:lvlJc w:val="left"/>
      <w:pPr>
        <w:ind w:left="4447" w:hanging="360"/>
      </w:pPr>
      <w:rPr>
        <w:lang w:val="es-ES" w:eastAsia="en-US" w:bidi="ar-SA"/>
      </w:rPr>
    </w:lvl>
    <w:lvl w:ilvl="5" w:tplc="FFFFFFFF">
      <w:numFmt w:val="bullet"/>
      <w:lvlText w:val="•"/>
      <w:lvlJc w:val="left"/>
      <w:pPr>
        <w:ind w:left="5378" w:hanging="360"/>
      </w:pPr>
      <w:rPr>
        <w:lang w:val="es-ES" w:eastAsia="en-US" w:bidi="ar-SA"/>
      </w:rPr>
    </w:lvl>
    <w:lvl w:ilvl="6" w:tplc="FFFFFFFF">
      <w:numFmt w:val="bullet"/>
      <w:lvlText w:val="•"/>
      <w:lvlJc w:val="left"/>
      <w:pPr>
        <w:ind w:left="6308" w:hanging="360"/>
      </w:pPr>
      <w:rPr>
        <w:lang w:val="es-ES" w:eastAsia="en-US" w:bidi="ar-SA"/>
      </w:rPr>
    </w:lvl>
    <w:lvl w:ilvl="7" w:tplc="FFFFFFFF">
      <w:numFmt w:val="bullet"/>
      <w:lvlText w:val="•"/>
      <w:lvlJc w:val="left"/>
      <w:pPr>
        <w:ind w:left="7239" w:hanging="360"/>
      </w:pPr>
      <w:rPr>
        <w:lang w:val="es-ES" w:eastAsia="en-US" w:bidi="ar-SA"/>
      </w:rPr>
    </w:lvl>
    <w:lvl w:ilvl="8" w:tplc="FFFFFFFF">
      <w:numFmt w:val="bullet"/>
      <w:lvlText w:val="•"/>
      <w:lvlJc w:val="left"/>
      <w:pPr>
        <w:ind w:left="8170" w:hanging="360"/>
      </w:pPr>
      <w:rPr>
        <w:lang w:val="es-ES" w:eastAsia="en-US" w:bidi="ar-SA"/>
      </w:rPr>
    </w:lvl>
  </w:abstractNum>
  <w:abstractNum w:abstractNumId="54" w15:restartNumberingAfterBreak="0">
    <w:nsid w:val="2E802781"/>
    <w:multiLevelType w:val="multilevel"/>
    <w:tmpl w:val="6F186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12471CF"/>
    <w:multiLevelType w:val="hybridMultilevel"/>
    <w:tmpl w:val="B24EFD1A"/>
    <w:lvl w:ilvl="0" w:tplc="CFEC056A">
      <w:start w:val="29"/>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31710936"/>
    <w:multiLevelType w:val="hybridMultilevel"/>
    <w:tmpl w:val="2924D610"/>
    <w:lvl w:ilvl="0" w:tplc="240A0005">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7" w15:restartNumberingAfterBreak="0">
    <w:nsid w:val="321B679C"/>
    <w:multiLevelType w:val="hybridMultilevel"/>
    <w:tmpl w:val="43C6562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32367A15"/>
    <w:multiLevelType w:val="hybridMultilevel"/>
    <w:tmpl w:val="A6B4DA30"/>
    <w:lvl w:ilvl="0" w:tplc="CFEC056A">
      <w:start w:val="29"/>
      <w:numFmt w:val="bullet"/>
      <w:lvlText w:val="-"/>
      <w:lvlJc w:val="left"/>
      <w:pPr>
        <w:ind w:left="1080" w:hanging="360"/>
      </w:pPr>
      <w:rPr>
        <w:rFonts w:ascii="Calibri" w:eastAsiaTheme="minorHAnsi" w:hAnsi="Calibri" w:cs="Calibri"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9" w15:restartNumberingAfterBreak="0">
    <w:nsid w:val="32A04FDE"/>
    <w:multiLevelType w:val="hybridMultilevel"/>
    <w:tmpl w:val="961C3E7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331C749B"/>
    <w:multiLevelType w:val="hybridMultilevel"/>
    <w:tmpl w:val="4274C76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33742F93"/>
    <w:multiLevelType w:val="hybridMultilevel"/>
    <w:tmpl w:val="D2DAA79C"/>
    <w:lvl w:ilvl="0" w:tplc="CFEC056A">
      <w:start w:val="29"/>
      <w:numFmt w:val="bullet"/>
      <w:lvlText w:val="-"/>
      <w:lvlJc w:val="left"/>
      <w:pPr>
        <w:ind w:left="1080" w:hanging="360"/>
      </w:pPr>
      <w:rPr>
        <w:rFonts w:ascii="Calibri" w:eastAsiaTheme="minorHAnsi" w:hAnsi="Calibri" w:cs="Calibr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62" w15:restartNumberingAfterBreak="0">
    <w:nsid w:val="341C5FCC"/>
    <w:multiLevelType w:val="hybridMultilevel"/>
    <w:tmpl w:val="D166C486"/>
    <w:lvl w:ilvl="0" w:tplc="240A0005">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3" w15:restartNumberingAfterBreak="0">
    <w:nsid w:val="35D86553"/>
    <w:multiLevelType w:val="hybridMultilevel"/>
    <w:tmpl w:val="D87A5272"/>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64" w15:restartNumberingAfterBreak="0">
    <w:nsid w:val="36A64309"/>
    <w:multiLevelType w:val="hybridMultilevel"/>
    <w:tmpl w:val="E626E57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5" w15:restartNumberingAfterBreak="0">
    <w:nsid w:val="379806B6"/>
    <w:multiLevelType w:val="hybridMultilevel"/>
    <w:tmpl w:val="089EF1B2"/>
    <w:lvl w:ilvl="0" w:tplc="CFEC056A">
      <w:start w:val="29"/>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37B02554"/>
    <w:multiLevelType w:val="hybridMultilevel"/>
    <w:tmpl w:val="72F6C9C4"/>
    <w:lvl w:ilvl="0" w:tplc="CFEC056A">
      <w:start w:val="29"/>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7" w15:restartNumberingAfterBreak="0">
    <w:nsid w:val="384C7CDA"/>
    <w:multiLevelType w:val="hybridMultilevel"/>
    <w:tmpl w:val="04348A5C"/>
    <w:lvl w:ilvl="0" w:tplc="240A0005">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8" w15:restartNumberingAfterBreak="0">
    <w:nsid w:val="38721D98"/>
    <w:multiLevelType w:val="hybridMultilevel"/>
    <w:tmpl w:val="0EB6A0D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9" w15:restartNumberingAfterBreak="0">
    <w:nsid w:val="38844BF5"/>
    <w:multiLevelType w:val="hybridMultilevel"/>
    <w:tmpl w:val="8D0C75F4"/>
    <w:lvl w:ilvl="0" w:tplc="CFEC056A">
      <w:start w:val="29"/>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0" w15:restartNumberingAfterBreak="0">
    <w:nsid w:val="3A022E54"/>
    <w:multiLevelType w:val="hybridMultilevel"/>
    <w:tmpl w:val="25189548"/>
    <w:lvl w:ilvl="0" w:tplc="240A0005">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71" w15:restartNumberingAfterBreak="0">
    <w:nsid w:val="3B2F4601"/>
    <w:multiLevelType w:val="hybridMultilevel"/>
    <w:tmpl w:val="B39AD39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2" w15:restartNumberingAfterBreak="0">
    <w:nsid w:val="3B8A6E3F"/>
    <w:multiLevelType w:val="hybridMultilevel"/>
    <w:tmpl w:val="4ADA05BC"/>
    <w:lvl w:ilvl="0" w:tplc="240A0005">
      <w:start w:val="1"/>
      <w:numFmt w:val="bullet"/>
      <w:lvlText w:val=""/>
      <w:lvlJc w:val="left"/>
      <w:pPr>
        <w:ind w:left="1440" w:hanging="360"/>
      </w:pPr>
      <w:rPr>
        <w:rFonts w:ascii="Wingdings" w:hAnsi="Wingdings"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3" w15:restartNumberingAfterBreak="0">
    <w:nsid w:val="3E394FBF"/>
    <w:multiLevelType w:val="hybridMultilevel"/>
    <w:tmpl w:val="35E26FB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4" w15:restartNumberingAfterBreak="0">
    <w:nsid w:val="3FE208BA"/>
    <w:multiLevelType w:val="hybridMultilevel"/>
    <w:tmpl w:val="D7A0BDA8"/>
    <w:lvl w:ilvl="0" w:tplc="240A000D">
      <w:start w:val="1"/>
      <w:numFmt w:val="bullet"/>
      <w:lvlText w:val=""/>
      <w:lvlJc w:val="left"/>
      <w:pPr>
        <w:ind w:left="1440" w:hanging="360"/>
      </w:pPr>
      <w:rPr>
        <w:rFonts w:ascii="Wingdings" w:hAnsi="Wingdings"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5" w15:restartNumberingAfterBreak="0">
    <w:nsid w:val="3FEB634E"/>
    <w:multiLevelType w:val="hybridMultilevel"/>
    <w:tmpl w:val="A6A82B86"/>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6" w15:restartNumberingAfterBreak="0">
    <w:nsid w:val="409A0C60"/>
    <w:multiLevelType w:val="hybridMultilevel"/>
    <w:tmpl w:val="0090D3D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7" w15:restartNumberingAfterBreak="0">
    <w:nsid w:val="418006DA"/>
    <w:multiLevelType w:val="hybridMultilevel"/>
    <w:tmpl w:val="048006D2"/>
    <w:lvl w:ilvl="0" w:tplc="240A0005">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8" w15:restartNumberingAfterBreak="0">
    <w:nsid w:val="42404949"/>
    <w:multiLevelType w:val="hybridMultilevel"/>
    <w:tmpl w:val="55925222"/>
    <w:lvl w:ilvl="0" w:tplc="CFEC056A">
      <w:start w:val="29"/>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9" w15:restartNumberingAfterBreak="0">
    <w:nsid w:val="431833C7"/>
    <w:multiLevelType w:val="hybridMultilevel"/>
    <w:tmpl w:val="415E3582"/>
    <w:lvl w:ilvl="0" w:tplc="CFEC056A">
      <w:start w:val="29"/>
      <w:numFmt w:val="bullet"/>
      <w:lvlText w:val="-"/>
      <w:lvlJc w:val="left"/>
      <w:pPr>
        <w:ind w:left="1080" w:hanging="360"/>
      </w:pPr>
      <w:rPr>
        <w:rFonts w:ascii="Calibri" w:eastAsiaTheme="minorHAnsi" w:hAnsi="Calibri" w:cs="Calibr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80" w15:restartNumberingAfterBreak="0">
    <w:nsid w:val="44744A59"/>
    <w:multiLevelType w:val="hybridMultilevel"/>
    <w:tmpl w:val="05282DB6"/>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81" w15:restartNumberingAfterBreak="0">
    <w:nsid w:val="44C86D21"/>
    <w:multiLevelType w:val="hybridMultilevel"/>
    <w:tmpl w:val="10F4DA9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2" w15:restartNumberingAfterBreak="0">
    <w:nsid w:val="4546612D"/>
    <w:multiLevelType w:val="hybridMultilevel"/>
    <w:tmpl w:val="73BA3E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3" w15:restartNumberingAfterBreak="0">
    <w:nsid w:val="45B02A87"/>
    <w:multiLevelType w:val="hybridMultilevel"/>
    <w:tmpl w:val="82882BF6"/>
    <w:lvl w:ilvl="0" w:tplc="D5F0ED80">
      <w:start w:val="1"/>
      <w:numFmt w:val="bullet"/>
      <w:lvlText w:val="•"/>
      <w:lvlJc w:val="left"/>
      <w:pPr>
        <w:tabs>
          <w:tab w:val="num" w:pos="720"/>
        </w:tabs>
        <w:ind w:left="720" w:hanging="360"/>
      </w:pPr>
      <w:rPr>
        <w:rFonts w:ascii="Arial" w:hAnsi="Arial" w:hint="default"/>
      </w:rPr>
    </w:lvl>
    <w:lvl w:ilvl="1" w:tplc="D03C4DEE" w:tentative="1">
      <w:start w:val="1"/>
      <w:numFmt w:val="bullet"/>
      <w:lvlText w:val="•"/>
      <w:lvlJc w:val="left"/>
      <w:pPr>
        <w:tabs>
          <w:tab w:val="num" w:pos="1440"/>
        </w:tabs>
        <w:ind w:left="1440" w:hanging="360"/>
      </w:pPr>
      <w:rPr>
        <w:rFonts w:ascii="Arial" w:hAnsi="Arial" w:hint="default"/>
      </w:rPr>
    </w:lvl>
    <w:lvl w:ilvl="2" w:tplc="1F08F22E" w:tentative="1">
      <w:start w:val="1"/>
      <w:numFmt w:val="bullet"/>
      <w:lvlText w:val="•"/>
      <w:lvlJc w:val="left"/>
      <w:pPr>
        <w:tabs>
          <w:tab w:val="num" w:pos="2160"/>
        </w:tabs>
        <w:ind w:left="2160" w:hanging="360"/>
      </w:pPr>
      <w:rPr>
        <w:rFonts w:ascii="Arial" w:hAnsi="Arial" w:hint="default"/>
      </w:rPr>
    </w:lvl>
    <w:lvl w:ilvl="3" w:tplc="936ACD78" w:tentative="1">
      <w:start w:val="1"/>
      <w:numFmt w:val="bullet"/>
      <w:lvlText w:val="•"/>
      <w:lvlJc w:val="left"/>
      <w:pPr>
        <w:tabs>
          <w:tab w:val="num" w:pos="2880"/>
        </w:tabs>
        <w:ind w:left="2880" w:hanging="360"/>
      </w:pPr>
      <w:rPr>
        <w:rFonts w:ascii="Arial" w:hAnsi="Arial" w:hint="default"/>
      </w:rPr>
    </w:lvl>
    <w:lvl w:ilvl="4" w:tplc="15AA98C0" w:tentative="1">
      <w:start w:val="1"/>
      <w:numFmt w:val="bullet"/>
      <w:lvlText w:val="•"/>
      <w:lvlJc w:val="left"/>
      <w:pPr>
        <w:tabs>
          <w:tab w:val="num" w:pos="3600"/>
        </w:tabs>
        <w:ind w:left="3600" w:hanging="360"/>
      </w:pPr>
      <w:rPr>
        <w:rFonts w:ascii="Arial" w:hAnsi="Arial" w:hint="default"/>
      </w:rPr>
    </w:lvl>
    <w:lvl w:ilvl="5" w:tplc="97041F68" w:tentative="1">
      <w:start w:val="1"/>
      <w:numFmt w:val="bullet"/>
      <w:lvlText w:val="•"/>
      <w:lvlJc w:val="left"/>
      <w:pPr>
        <w:tabs>
          <w:tab w:val="num" w:pos="4320"/>
        </w:tabs>
        <w:ind w:left="4320" w:hanging="360"/>
      </w:pPr>
      <w:rPr>
        <w:rFonts w:ascii="Arial" w:hAnsi="Arial" w:hint="default"/>
      </w:rPr>
    </w:lvl>
    <w:lvl w:ilvl="6" w:tplc="25F22EAE" w:tentative="1">
      <w:start w:val="1"/>
      <w:numFmt w:val="bullet"/>
      <w:lvlText w:val="•"/>
      <w:lvlJc w:val="left"/>
      <w:pPr>
        <w:tabs>
          <w:tab w:val="num" w:pos="5040"/>
        </w:tabs>
        <w:ind w:left="5040" w:hanging="360"/>
      </w:pPr>
      <w:rPr>
        <w:rFonts w:ascii="Arial" w:hAnsi="Arial" w:hint="default"/>
      </w:rPr>
    </w:lvl>
    <w:lvl w:ilvl="7" w:tplc="51F82608" w:tentative="1">
      <w:start w:val="1"/>
      <w:numFmt w:val="bullet"/>
      <w:lvlText w:val="•"/>
      <w:lvlJc w:val="left"/>
      <w:pPr>
        <w:tabs>
          <w:tab w:val="num" w:pos="5760"/>
        </w:tabs>
        <w:ind w:left="5760" w:hanging="360"/>
      </w:pPr>
      <w:rPr>
        <w:rFonts w:ascii="Arial" w:hAnsi="Arial" w:hint="default"/>
      </w:rPr>
    </w:lvl>
    <w:lvl w:ilvl="8" w:tplc="5A3874F2" w:tentative="1">
      <w:start w:val="1"/>
      <w:numFmt w:val="bullet"/>
      <w:lvlText w:val="•"/>
      <w:lvlJc w:val="left"/>
      <w:pPr>
        <w:tabs>
          <w:tab w:val="num" w:pos="6480"/>
        </w:tabs>
        <w:ind w:left="6480" w:hanging="360"/>
      </w:pPr>
      <w:rPr>
        <w:rFonts w:ascii="Arial" w:hAnsi="Arial" w:hint="default"/>
      </w:rPr>
    </w:lvl>
  </w:abstractNum>
  <w:abstractNum w:abstractNumId="84" w15:restartNumberingAfterBreak="0">
    <w:nsid w:val="468F2D92"/>
    <w:multiLevelType w:val="multilevel"/>
    <w:tmpl w:val="FCB8A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88612E2"/>
    <w:multiLevelType w:val="hybridMultilevel"/>
    <w:tmpl w:val="15B2BEC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6" w15:restartNumberingAfterBreak="0">
    <w:nsid w:val="49410609"/>
    <w:multiLevelType w:val="hybridMultilevel"/>
    <w:tmpl w:val="7906401C"/>
    <w:lvl w:ilvl="0" w:tplc="CFEC056A">
      <w:start w:val="29"/>
      <w:numFmt w:val="bullet"/>
      <w:lvlText w:val="-"/>
      <w:lvlJc w:val="left"/>
      <w:pPr>
        <w:ind w:left="1396" w:hanging="360"/>
      </w:pPr>
      <w:rPr>
        <w:rFonts w:ascii="Calibri" w:eastAsiaTheme="minorHAnsi" w:hAnsi="Calibri" w:cs="Calibri" w:hint="default"/>
        <w:b w:val="0"/>
        <w:bCs w:val="0"/>
        <w:i w:val="0"/>
        <w:iCs w:val="0"/>
        <w:spacing w:val="0"/>
        <w:w w:val="100"/>
        <w:sz w:val="24"/>
        <w:szCs w:val="24"/>
        <w:lang w:val="es-ES" w:eastAsia="en-US" w:bidi="ar-SA"/>
      </w:rPr>
    </w:lvl>
    <w:lvl w:ilvl="1" w:tplc="FFFFFFFF">
      <w:numFmt w:val="bullet"/>
      <w:lvlText w:val="•"/>
      <w:lvlJc w:val="left"/>
      <w:pPr>
        <w:ind w:left="2330" w:hanging="360"/>
      </w:pPr>
      <w:rPr>
        <w:lang w:val="es-ES" w:eastAsia="en-US" w:bidi="ar-SA"/>
      </w:rPr>
    </w:lvl>
    <w:lvl w:ilvl="2" w:tplc="FFFFFFFF">
      <w:numFmt w:val="bullet"/>
      <w:lvlText w:val="•"/>
      <w:lvlJc w:val="left"/>
      <w:pPr>
        <w:ind w:left="3261" w:hanging="360"/>
      </w:pPr>
      <w:rPr>
        <w:lang w:val="es-ES" w:eastAsia="en-US" w:bidi="ar-SA"/>
      </w:rPr>
    </w:lvl>
    <w:lvl w:ilvl="3" w:tplc="FFFFFFFF">
      <w:numFmt w:val="bullet"/>
      <w:lvlText w:val="•"/>
      <w:lvlJc w:val="left"/>
      <w:pPr>
        <w:ind w:left="4192" w:hanging="360"/>
      </w:pPr>
      <w:rPr>
        <w:lang w:val="es-ES" w:eastAsia="en-US" w:bidi="ar-SA"/>
      </w:rPr>
    </w:lvl>
    <w:lvl w:ilvl="4" w:tplc="FFFFFFFF">
      <w:numFmt w:val="bullet"/>
      <w:lvlText w:val="•"/>
      <w:lvlJc w:val="left"/>
      <w:pPr>
        <w:ind w:left="5123" w:hanging="360"/>
      </w:pPr>
      <w:rPr>
        <w:lang w:val="es-ES" w:eastAsia="en-US" w:bidi="ar-SA"/>
      </w:rPr>
    </w:lvl>
    <w:lvl w:ilvl="5" w:tplc="FFFFFFFF">
      <w:numFmt w:val="bullet"/>
      <w:lvlText w:val="•"/>
      <w:lvlJc w:val="left"/>
      <w:pPr>
        <w:ind w:left="6054" w:hanging="360"/>
      </w:pPr>
      <w:rPr>
        <w:lang w:val="es-ES" w:eastAsia="en-US" w:bidi="ar-SA"/>
      </w:rPr>
    </w:lvl>
    <w:lvl w:ilvl="6" w:tplc="FFFFFFFF">
      <w:numFmt w:val="bullet"/>
      <w:lvlText w:val="•"/>
      <w:lvlJc w:val="left"/>
      <w:pPr>
        <w:ind w:left="6984" w:hanging="360"/>
      </w:pPr>
      <w:rPr>
        <w:lang w:val="es-ES" w:eastAsia="en-US" w:bidi="ar-SA"/>
      </w:rPr>
    </w:lvl>
    <w:lvl w:ilvl="7" w:tplc="FFFFFFFF">
      <w:numFmt w:val="bullet"/>
      <w:lvlText w:val="•"/>
      <w:lvlJc w:val="left"/>
      <w:pPr>
        <w:ind w:left="7915" w:hanging="360"/>
      </w:pPr>
      <w:rPr>
        <w:lang w:val="es-ES" w:eastAsia="en-US" w:bidi="ar-SA"/>
      </w:rPr>
    </w:lvl>
    <w:lvl w:ilvl="8" w:tplc="FFFFFFFF">
      <w:numFmt w:val="bullet"/>
      <w:lvlText w:val="•"/>
      <w:lvlJc w:val="left"/>
      <w:pPr>
        <w:ind w:left="8846" w:hanging="360"/>
      </w:pPr>
      <w:rPr>
        <w:lang w:val="es-ES" w:eastAsia="en-US" w:bidi="ar-SA"/>
      </w:rPr>
    </w:lvl>
  </w:abstractNum>
  <w:abstractNum w:abstractNumId="87" w15:restartNumberingAfterBreak="0">
    <w:nsid w:val="4B054626"/>
    <w:multiLevelType w:val="hybridMultilevel"/>
    <w:tmpl w:val="B8563C9C"/>
    <w:lvl w:ilvl="0" w:tplc="CFEC056A">
      <w:start w:val="29"/>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8" w15:restartNumberingAfterBreak="0">
    <w:nsid w:val="4B8B54C4"/>
    <w:multiLevelType w:val="hybridMultilevel"/>
    <w:tmpl w:val="7B446BF8"/>
    <w:lvl w:ilvl="0" w:tplc="240A0005">
      <w:start w:val="1"/>
      <w:numFmt w:val="bullet"/>
      <w:lvlText w:val=""/>
      <w:lvlJc w:val="left"/>
      <w:pPr>
        <w:ind w:left="1440" w:hanging="360"/>
      </w:pPr>
      <w:rPr>
        <w:rFonts w:ascii="Wingdings" w:hAnsi="Wingdings"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9" w15:restartNumberingAfterBreak="0">
    <w:nsid w:val="4C286951"/>
    <w:multiLevelType w:val="hybridMultilevel"/>
    <w:tmpl w:val="1CEE30C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0" w15:restartNumberingAfterBreak="0">
    <w:nsid w:val="4C396B58"/>
    <w:multiLevelType w:val="hybridMultilevel"/>
    <w:tmpl w:val="B2C271F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1" w15:restartNumberingAfterBreak="0">
    <w:nsid w:val="4CB7464C"/>
    <w:multiLevelType w:val="hybridMultilevel"/>
    <w:tmpl w:val="34C6F1EC"/>
    <w:lvl w:ilvl="0" w:tplc="9D706AFE">
      <w:start w:val="1"/>
      <w:numFmt w:val="lowerLetter"/>
      <w:lvlText w:val="%1)"/>
      <w:lvlJc w:val="left"/>
      <w:pPr>
        <w:ind w:left="1396" w:hanging="360"/>
      </w:pPr>
      <w:rPr>
        <w:rFonts w:ascii="Arial" w:eastAsia="Arial" w:hAnsi="Arial" w:cs="Arial" w:hint="default"/>
        <w:b w:val="0"/>
        <w:bCs w:val="0"/>
        <w:i w:val="0"/>
        <w:iCs w:val="0"/>
        <w:spacing w:val="-2"/>
        <w:w w:val="99"/>
        <w:sz w:val="24"/>
        <w:szCs w:val="24"/>
        <w:lang w:val="es-ES" w:eastAsia="en-US" w:bidi="ar-SA"/>
      </w:rPr>
    </w:lvl>
    <w:lvl w:ilvl="1" w:tplc="008C5078">
      <w:numFmt w:val="bullet"/>
      <w:lvlText w:val=""/>
      <w:lvlJc w:val="left"/>
      <w:pPr>
        <w:ind w:left="1757" w:hanging="361"/>
      </w:pPr>
      <w:rPr>
        <w:rFonts w:ascii="Symbol" w:eastAsia="Symbol" w:hAnsi="Symbol" w:cs="Symbol" w:hint="default"/>
        <w:b w:val="0"/>
        <w:bCs w:val="0"/>
        <w:i w:val="0"/>
        <w:iCs w:val="0"/>
        <w:spacing w:val="0"/>
        <w:w w:val="100"/>
        <w:sz w:val="24"/>
        <w:szCs w:val="24"/>
        <w:lang w:val="es-ES" w:eastAsia="en-US" w:bidi="ar-SA"/>
      </w:rPr>
    </w:lvl>
    <w:lvl w:ilvl="2" w:tplc="5E4A9BAE">
      <w:numFmt w:val="bullet"/>
      <w:lvlText w:val="•"/>
      <w:lvlJc w:val="left"/>
      <w:pPr>
        <w:ind w:left="2754" w:hanging="361"/>
      </w:pPr>
      <w:rPr>
        <w:lang w:val="es-ES" w:eastAsia="en-US" w:bidi="ar-SA"/>
      </w:rPr>
    </w:lvl>
    <w:lvl w:ilvl="3" w:tplc="D0C0CFA2">
      <w:numFmt w:val="bullet"/>
      <w:lvlText w:val="•"/>
      <w:lvlJc w:val="left"/>
      <w:pPr>
        <w:ind w:left="3748" w:hanging="361"/>
      </w:pPr>
      <w:rPr>
        <w:lang w:val="es-ES" w:eastAsia="en-US" w:bidi="ar-SA"/>
      </w:rPr>
    </w:lvl>
    <w:lvl w:ilvl="4" w:tplc="1946EF84">
      <w:numFmt w:val="bullet"/>
      <w:lvlText w:val="•"/>
      <w:lvlJc w:val="left"/>
      <w:pPr>
        <w:ind w:left="4742" w:hanging="361"/>
      </w:pPr>
      <w:rPr>
        <w:lang w:val="es-ES" w:eastAsia="en-US" w:bidi="ar-SA"/>
      </w:rPr>
    </w:lvl>
    <w:lvl w:ilvl="5" w:tplc="2E7EF7A0">
      <w:numFmt w:val="bullet"/>
      <w:lvlText w:val="•"/>
      <w:lvlJc w:val="left"/>
      <w:pPr>
        <w:ind w:left="5736" w:hanging="361"/>
      </w:pPr>
      <w:rPr>
        <w:lang w:val="es-ES" w:eastAsia="en-US" w:bidi="ar-SA"/>
      </w:rPr>
    </w:lvl>
    <w:lvl w:ilvl="6" w:tplc="430A2CD6">
      <w:numFmt w:val="bullet"/>
      <w:lvlText w:val="•"/>
      <w:lvlJc w:val="left"/>
      <w:pPr>
        <w:ind w:left="6731" w:hanging="361"/>
      </w:pPr>
      <w:rPr>
        <w:lang w:val="es-ES" w:eastAsia="en-US" w:bidi="ar-SA"/>
      </w:rPr>
    </w:lvl>
    <w:lvl w:ilvl="7" w:tplc="836E9AF6">
      <w:numFmt w:val="bullet"/>
      <w:lvlText w:val="•"/>
      <w:lvlJc w:val="left"/>
      <w:pPr>
        <w:ind w:left="7725" w:hanging="361"/>
      </w:pPr>
      <w:rPr>
        <w:lang w:val="es-ES" w:eastAsia="en-US" w:bidi="ar-SA"/>
      </w:rPr>
    </w:lvl>
    <w:lvl w:ilvl="8" w:tplc="7A0A5E8C">
      <w:numFmt w:val="bullet"/>
      <w:lvlText w:val="•"/>
      <w:lvlJc w:val="left"/>
      <w:pPr>
        <w:ind w:left="8719" w:hanging="361"/>
      </w:pPr>
      <w:rPr>
        <w:lang w:val="es-ES" w:eastAsia="en-US" w:bidi="ar-SA"/>
      </w:rPr>
    </w:lvl>
  </w:abstractNum>
  <w:abstractNum w:abstractNumId="92" w15:restartNumberingAfterBreak="0">
    <w:nsid w:val="4CDD08AA"/>
    <w:multiLevelType w:val="multilevel"/>
    <w:tmpl w:val="3AA08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E0F5E5C"/>
    <w:multiLevelType w:val="hybridMultilevel"/>
    <w:tmpl w:val="8B0246A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4" w15:restartNumberingAfterBreak="0">
    <w:nsid w:val="509E0D80"/>
    <w:multiLevelType w:val="hybridMultilevel"/>
    <w:tmpl w:val="23944F6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5" w15:restartNumberingAfterBreak="0">
    <w:nsid w:val="518F178C"/>
    <w:multiLevelType w:val="hybridMultilevel"/>
    <w:tmpl w:val="42845668"/>
    <w:lvl w:ilvl="0" w:tplc="240A000F">
      <w:start w:val="3"/>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6" w15:restartNumberingAfterBreak="0">
    <w:nsid w:val="526A66BC"/>
    <w:multiLevelType w:val="hybridMultilevel"/>
    <w:tmpl w:val="F32806CE"/>
    <w:lvl w:ilvl="0" w:tplc="CFEC056A">
      <w:start w:val="29"/>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7" w15:restartNumberingAfterBreak="0">
    <w:nsid w:val="536938BD"/>
    <w:multiLevelType w:val="hybridMultilevel"/>
    <w:tmpl w:val="EDF09EE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8" w15:restartNumberingAfterBreak="0">
    <w:nsid w:val="53912856"/>
    <w:multiLevelType w:val="hybridMultilevel"/>
    <w:tmpl w:val="9E28F79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9" w15:restartNumberingAfterBreak="0">
    <w:nsid w:val="545C056D"/>
    <w:multiLevelType w:val="hybridMultilevel"/>
    <w:tmpl w:val="CD5E4178"/>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0" w15:restartNumberingAfterBreak="0">
    <w:nsid w:val="550430DB"/>
    <w:multiLevelType w:val="multilevel"/>
    <w:tmpl w:val="FCD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6A709E3"/>
    <w:multiLevelType w:val="hybridMultilevel"/>
    <w:tmpl w:val="085603F8"/>
    <w:lvl w:ilvl="0" w:tplc="240A0005">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2" w15:restartNumberingAfterBreak="0">
    <w:nsid w:val="573017A9"/>
    <w:multiLevelType w:val="hybridMultilevel"/>
    <w:tmpl w:val="BC5CCE5E"/>
    <w:lvl w:ilvl="0" w:tplc="CFEC056A">
      <w:start w:val="29"/>
      <w:numFmt w:val="bullet"/>
      <w:lvlText w:val="-"/>
      <w:lvlJc w:val="left"/>
      <w:pPr>
        <w:ind w:left="1080" w:hanging="360"/>
      </w:pPr>
      <w:rPr>
        <w:rFonts w:ascii="Calibri" w:eastAsiaTheme="minorHAnsi" w:hAnsi="Calibri" w:cs="Calibr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03" w15:restartNumberingAfterBreak="0">
    <w:nsid w:val="594855D0"/>
    <w:multiLevelType w:val="hybridMultilevel"/>
    <w:tmpl w:val="CDB2B4A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4" w15:restartNumberingAfterBreak="0">
    <w:nsid w:val="5A00732A"/>
    <w:multiLevelType w:val="hybridMultilevel"/>
    <w:tmpl w:val="D978648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5" w15:restartNumberingAfterBreak="0">
    <w:nsid w:val="5B517C95"/>
    <w:multiLevelType w:val="hybridMultilevel"/>
    <w:tmpl w:val="608E931C"/>
    <w:lvl w:ilvl="0" w:tplc="0F14E762">
      <w:numFmt w:val="bullet"/>
      <w:lvlText w:val=""/>
      <w:lvlJc w:val="left"/>
      <w:pPr>
        <w:ind w:left="1396" w:hanging="360"/>
      </w:pPr>
      <w:rPr>
        <w:rFonts w:ascii="Symbol" w:eastAsia="Symbol" w:hAnsi="Symbol" w:cs="Symbol" w:hint="default"/>
        <w:b w:val="0"/>
        <w:bCs w:val="0"/>
        <w:i w:val="0"/>
        <w:iCs w:val="0"/>
        <w:spacing w:val="0"/>
        <w:w w:val="100"/>
        <w:sz w:val="24"/>
        <w:szCs w:val="24"/>
        <w:lang w:val="es-ES" w:eastAsia="en-US" w:bidi="ar-SA"/>
      </w:rPr>
    </w:lvl>
    <w:lvl w:ilvl="1" w:tplc="4CB64D88">
      <w:numFmt w:val="bullet"/>
      <w:lvlText w:val="•"/>
      <w:lvlJc w:val="left"/>
      <w:pPr>
        <w:ind w:left="2330" w:hanging="360"/>
      </w:pPr>
      <w:rPr>
        <w:lang w:val="es-ES" w:eastAsia="en-US" w:bidi="ar-SA"/>
      </w:rPr>
    </w:lvl>
    <w:lvl w:ilvl="2" w:tplc="E232215C">
      <w:numFmt w:val="bullet"/>
      <w:lvlText w:val="•"/>
      <w:lvlJc w:val="left"/>
      <w:pPr>
        <w:ind w:left="3261" w:hanging="360"/>
      </w:pPr>
      <w:rPr>
        <w:lang w:val="es-ES" w:eastAsia="en-US" w:bidi="ar-SA"/>
      </w:rPr>
    </w:lvl>
    <w:lvl w:ilvl="3" w:tplc="3E9E9E70">
      <w:numFmt w:val="bullet"/>
      <w:lvlText w:val="•"/>
      <w:lvlJc w:val="left"/>
      <w:pPr>
        <w:ind w:left="4192" w:hanging="360"/>
      </w:pPr>
      <w:rPr>
        <w:lang w:val="es-ES" w:eastAsia="en-US" w:bidi="ar-SA"/>
      </w:rPr>
    </w:lvl>
    <w:lvl w:ilvl="4" w:tplc="C4CC6E0A">
      <w:numFmt w:val="bullet"/>
      <w:lvlText w:val="•"/>
      <w:lvlJc w:val="left"/>
      <w:pPr>
        <w:ind w:left="5123" w:hanging="360"/>
      </w:pPr>
      <w:rPr>
        <w:lang w:val="es-ES" w:eastAsia="en-US" w:bidi="ar-SA"/>
      </w:rPr>
    </w:lvl>
    <w:lvl w:ilvl="5" w:tplc="E8C6A5C4">
      <w:numFmt w:val="bullet"/>
      <w:lvlText w:val="•"/>
      <w:lvlJc w:val="left"/>
      <w:pPr>
        <w:ind w:left="6054" w:hanging="360"/>
      </w:pPr>
      <w:rPr>
        <w:lang w:val="es-ES" w:eastAsia="en-US" w:bidi="ar-SA"/>
      </w:rPr>
    </w:lvl>
    <w:lvl w:ilvl="6" w:tplc="C9A69AAE">
      <w:numFmt w:val="bullet"/>
      <w:lvlText w:val="•"/>
      <w:lvlJc w:val="left"/>
      <w:pPr>
        <w:ind w:left="6984" w:hanging="360"/>
      </w:pPr>
      <w:rPr>
        <w:lang w:val="es-ES" w:eastAsia="en-US" w:bidi="ar-SA"/>
      </w:rPr>
    </w:lvl>
    <w:lvl w:ilvl="7" w:tplc="6EB8035A">
      <w:numFmt w:val="bullet"/>
      <w:lvlText w:val="•"/>
      <w:lvlJc w:val="left"/>
      <w:pPr>
        <w:ind w:left="7915" w:hanging="360"/>
      </w:pPr>
      <w:rPr>
        <w:lang w:val="es-ES" w:eastAsia="en-US" w:bidi="ar-SA"/>
      </w:rPr>
    </w:lvl>
    <w:lvl w:ilvl="8" w:tplc="053C4504">
      <w:numFmt w:val="bullet"/>
      <w:lvlText w:val="•"/>
      <w:lvlJc w:val="left"/>
      <w:pPr>
        <w:ind w:left="8846" w:hanging="360"/>
      </w:pPr>
      <w:rPr>
        <w:lang w:val="es-ES" w:eastAsia="en-US" w:bidi="ar-SA"/>
      </w:rPr>
    </w:lvl>
  </w:abstractNum>
  <w:abstractNum w:abstractNumId="106" w15:restartNumberingAfterBreak="0">
    <w:nsid w:val="5C434645"/>
    <w:multiLevelType w:val="hybridMultilevel"/>
    <w:tmpl w:val="0E66B63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7" w15:restartNumberingAfterBreak="0">
    <w:nsid w:val="5CE32CEE"/>
    <w:multiLevelType w:val="hybridMultilevel"/>
    <w:tmpl w:val="F0B2642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8" w15:restartNumberingAfterBreak="0">
    <w:nsid w:val="5CFC7D6F"/>
    <w:multiLevelType w:val="hybridMultilevel"/>
    <w:tmpl w:val="BE1E348E"/>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9" w15:restartNumberingAfterBreak="0">
    <w:nsid w:val="5E5945D5"/>
    <w:multiLevelType w:val="multilevel"/>
    <w:tmpl w:val="8566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E775583"/>
    <w:multiLevelType w:val="hybridMultilevel"/>
    <w:tmpl w:val="7660D4BC"/>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1" w15:restartNumberingAfterBreak="0">
    <w:nsid w:val="601F51E4"/>
    <w:multiLevelType w:val="hybridMultilevel"/>
    <w:tmpl w:val="7DF2459E"/>
    <w:lvl w:ilvl="0" w:tplc="3F16A084">
      <w:start w:val="7"/>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12" w15:restartNumberingAfterBreak="0">
    <w:nsid w:val="60BB32A0"/>
    <w:multiLevelType w:val="hybridMultilevel"/>
    <w:tmpl w:val="B3CC48F6"/>
    <w:lvl w:ilvl="0" w:tplc="CFEC056A">
      <w:start w:val="29"/>
      <w:numFmt w:val="bullet"/>
      <w:lvlText w:val="-"/>
      <w:lvlJc w:val="left"/>
      <w:pPr>
        <w:ind w:left="1396" w:hanging="360"/>
      </w:pPr>
      <w:rPr>
        <w:rFonts w:ascii="Calibri" w:eastAsiaTheme="minorHAnsi" w:hAnsi="Calibri" w:cs="Calibri" w:hint="default"/>
      </w:rPr>
    </w:lvl>
    <w:lvl w:ilvl="1" w:tplc="240A0003" w:tentative="1">
      <w:start w:val="1"/>
      <w:numFmt w:val="bullet"/>
      <w:lvlText w:val="o"/>
      <w:lvlJc w:val="left"/>
      <w:pPr>
        <w:ind w:left="2116" w:hanging="360"/>
      </w:pPr>
      <w:rPr>
        <w:rFonts w:ascii="Courier New" w:hAnsi="Courier New" w:cs="Courier New" w:hint="default"/>
      </w:rPr>
    </w:lvl>
    <w:lvl w:ilvl="2" w:tplc="240A0005" w:tentative="1">
      <w:start w:val="1"/>
      <w:numFmt w:val="bullet"/>
      <w:lvlText w:val=""/>
      <w:lvlJc w:val="left"/>
      <w:pPr>
        <w:ind w:left="2836" w:hanging="360"/>
      </w:pPr>
      <w:rPr>
        <w:rFonts w:ascii="Wingdings" w:hAnsi="Wingdings" w:hint="default"/>
      </w:rPr>
    </w:lvl>
    <w:lvl w:ilvl="3" w:tplc="240A0001" w:tentative="1">
      <w:start w:val="1"/>
      <w:numFmt w:val="bullet"/>
      <w:lvlText w:val=""/>
      <w:lvlJc w:val="left"/>
      <w:pPr>
        <w:ind w:left="3556" w:hanging="360"/>
      </w:pPr>
      <w:rPr>
        <w:rFonts w:ascii="Symbol" w:hAnsi="Symbol" w:hint="default"/>
      </w:rPr>
    </w:lvl>
    <w:lvl w:ilvl="4" w:tplc="240A0003" w:tentative="1">
      <w:start w:val="1"/>
      <w:numFmt w:val="bullet"/>
      <w:lvlText w:val="o"/>
      <w:lvlJc w:val="left"/>
      <w:pPr>
        <w:ind w:left="4276" w:hanging="360"/>
      </w:pPr>
      <w:rPr>
        <w:rFonts w:ascii="Courier New" w:hAnsi="Courier New" w:cs="Courier New" w:hint="default"/>
      </w:rPr>
    </w:lvl>
    <w:lvl w:ilvl="5" w:tplc="240A0005" w:tentative="1">
      <w:start w:val="1"/>
      <w:numFmt w:val="bullet"/>
      <w:lvlText w:val=""/>
      <w:lvlJc w:val="left"/>
      <w:pPr>
        <w:ind w:left="4996" w:hanging="360"/>
      </w:pPr>
      <w:rPr>
        <w:rFonts w:ascii="Wingdings" w:hAnsi="Wingdings" w:hint="default"/>
      </w:rPr>
    </w:lvl>
    <w:lvl w:ilvl="6" w:tplc="240A0001" w:tentative="1">
      <w:start w:val="1"/>
      <w:numFmt w:val="bullet"/>
      <w:lvlText w:val=""/>
      <w:lvlJc w:val="left"/>
      <w:pPr>
        <w:ind w:left="5716" w:hanging="360"/>
      </w:pPr>
      <w:rPr>
        <w:rFonts w:ascii="Symbol" w:hAnsi="Symbol" w:hint="default"/>
      </w:rPr>
    </w:lvl>
    <w:lvl w:ilvl="7" w:tplc="240A0003" w:tentative="1">
      <w:start w:val="1"/>
      <w:numFmt w:val="bullet"/>
      <w:lvlText w:val="o"/>
      <w:lvlJc w:val="left"/>
      <w:pPr>
        <w:ind w:left="6436" w:hanging="360"/>
      </w:pPr>
      <w:rPr>
        <w:rFonts w:ascii="Courier New" w:hAnsi="Courier New" w:cs="Courier New" w:hint="default"/>
      </w:rPr>
    </w:lvl>
    <w:lvl w:ilvl="8" w:tplc="240A0005" w:tentative="1">
      <w:start w:val="1"/>
      <w:numFmt w:val="bullet"/>
      <w:lvlText w:val=""/>
      <w:lvlJc w:val="left"/>
      <w:pPr>
        <w:ind w:left="7156" w:hanging="360"/>
      </w:pPr>
      <w:rPr>
        <w:rFonts w:ascii="Wingdings" w:hAnsi="Wingdings" w:hint="default"/>
      </w:rPr>
    </w:lvl>
  </w:abstractNum>
  <w:abstractNum w:abstractNumId="113" w15:restartNumberingAfterBreak="0">
    <w:nsid w:val="60E44BF5"/>
    <w:multiLevelType w:val="hybridMultilevel"/>
    <w:tmpl w:val="92AA1FC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4" w15:restartNumberingAfterBreak="0">
    <w:nsid w:val="6113517A"/>
    <w:multiLevelType w:val="multilevel"/>
    <w:tmpl w:val="1AEE80C2"/>
    <w:lvl w:ilvl="0">
      <w:start w:val="1"/>
      <w:numFmt w:val="decimal"/>
      <w:lvlText w:val="%1."/>
      <w:lvlJc w:val="left"/>
      <w:pPr>
        <w:ind w:left="676" w:hanging="564"/>
      </w:pPr>
      <w:rPr>
        <w:rFonts w:ascii="Arial" w:eastAsia="Arial" w:hAnsi="Arial" w:cs="Arial" w:hint="default"/>
        <w:b/>
        <w:bCs/>
        <w:i w:val="0"/>
        <w:iCs w:val="0"/>
        <w:spacing w:val="0"/>
        <w:w w:val="100"/>
        <w:sz w:val="28"/>
        <w:szCs w:val="28"/>
        <w:lang w:val="es-ES" w:eastAsia="en-US" w:bidi="ar-SA"/>
      </w:rPr>
    </w:lvl>
    <w:lvl w:ilvl="1">
      <w:start w:val="1"/>
      <w:numFmt w:val="decimal"/>
      <w:lvlText w:val="%1.%2"/>
      <w:lvlJc w:val="left"/>
      <w:pPr>
        <w:ind w:left="1076" w:hanging="400"/>
      </w:pPr>
      <w:rPr>
        <w:rFonts w:ascii="Arial" w:eastAsia="Arial" w:hAnsi="Arial" w:cs="Arial" w:hint="default"/>
        <w:b/>
        <w:bCs/>
        <w:i w:val="0"/>
        <w:iCs w:val="0"/>
        <w:spacing w:val="-2"/>
        <w:w w:val="100"/>
        <w:sz w:val="24"/>
        <w:szCs w:val="24"/>
        <w:lang w:val="es-ES" w:eastAsia="en-US" w:bidi="ar-SA"/>
      </w:rPr>
    </w:lvl>
    <w:lvl w:ilvl="2">
      <w:start w:val="1"/>
      <w:numFmt w:val="decimal"/>
      <w:lvlText w:val="%1.%2.%3"/>
      <w:lvlJc w:val="left"/>
      <w:pPr>
        <w:ind w:left="1276" w:hanging="600"/>
      </w:pPr>
      <w:rPr>
        <w:rFonts w:ascii="Arial" w:eastAsia="Arial" w:hAnsi="Arial" w:cs="Arial" w:hint="default"/>
        <w:b w:val="0"/>
        <w:bCs w:val="0"/>
        <w:i/>
        <w:iCs/>
        <w:spacing w:val="-2"/>
        <w:w w:val="100"/>
        <w:sz w:val="24"/>
        <w:szCs w:val="24"/>
        <w:lang w:val="es-ES" w:eastAsia="en-US" w:bidi="ar-SA"/>
      </w:rPr>
    </w:lvl>
    <w:lvl w:ilvl="3">
      <w:numFmt w:val="bullet"/>
      <w:lvlText w:val=""/>
      <w:lvlJc w:val="left"/>
      <w:pPr>
        <w:ind w:left="1396" w:hanging="360"/>
      </w:pPr>
      <w:rPr>
        <w:rFonts w:ascii="Wingdings" w:eastAsia="Wingdings" w:hAnsi="Wingdings" w:cs="Wingdings" w:hint="default"/>
        <w:b w:val="0"/>
        <w:bCs w:val="0"/>
        <w:i w:val="0"/>
        <w:iCs w:val="0"/>
        <w:spacing w:val="0"/>
        <w:w w:val="100"/>
        <w:sz w:val="24"/>
        <w:szCs w:val="24"/>
        <w:lang w:val="es-ES" w:eastAsia="en-US" w:bidi="ar-SA"/>
      </w:rPr>
    </w:lvl>
    <w:lvl w:ilvl="4">
      <w:numFmt w:val="bullet"/>
      <w:lvlText w:val="•"/>
      <w:lvlJc w:val="left"/>
      <w:pPr>
        <w:ind w:left="2729" w:hanging="360"/>
      </w:pPr>
      <w:rPr>
        <w:lang w:val="es-ES" w:eastAsia="en-US" w:bidi="ar-SA"/>
      </w:rPr>
    </w:lvl>
    <w:lvl w:ilvl="5">
      <w:numFmt w:val="bullet"/>
      <w:lvlText w:val="•"/>
      <w:lvlJc w:val="left"/>
      <w:pPr>
        <w:ind w:left="4059" w:hanging="360"/>
      </w:pPr>
      <w:rPr>
        <w:lang w:val="es-ES" w:eastAsia="en-US" w:bidi="ar-SA"/>
      </w:rPr>
    </w:lvl>
    <w:lvl w:ilvl="6">
      <w:numFmt w:val="bullet"/>
      <w:lvlText w:val="•"/>
      <w:lvlJc w:val="left"/>
      <w:pPr>
        <w:ind w:left="5389" w:hanging="360"/>
      </w:pPr>
      <w:rPr>
        <w:lang w:val="es-ES" w:eastAsia="en-US" w:bidi="ar-SA"/>
      </w:rPr>
    </w:lvl>
    <w:lvl w:ilvl="7">
      <w:numFmt w:val="bullet"/>
      <w:lvlText w:val="•"/>
      <w:lvlJc w:val="left"/>
      <w:pPr>
        <w:ind w:left="6718" w:hanging="360"/>
      </w:pPr>
      <w:rPr>
        <w:lang w:val="es-ES" w:eastAsia="en-US" w:bidi="ar-SA"/>
      </w:rPr>
    </w:lvl>
    <w:lvl w:ilvl="8">
      <w:numFmt w:val="bullet"/>
      <w:lvlText w:val="•"/>
      <w:lvlJc w:val="left"/>
      <w:pPr>
        <w:ind w:left="8048" w:hanging="360"/>
      </w:pPr>
      <w:rPr>
        <w:lang w:val="es-ES" w:eastAsia="en-US" w:bidi="ar-SA"/>
      </w:rPr>
    </w:lvl>
  </w:abstractNum>
  <w:abstractNum w:abstractNumId="115" w15:restartNumberingAfterBreak="0">
    <w:nsid w:val="61640935"/>
    <w:multiLevelType w:val="hybridMultilevel"/>
    <w:tmpl w:val="ABEE75E4"/>
    <w:lvl w:ilvl="0" w:tplc="240A0005">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6" w15:restartNumberingAfterBreak="0">
    <w:nsid w:val="617D0445"/>
    <w:multiLevelType w:val="multilevel"/>
    <w:tmpl w:val="9274F9DC"/>
    <w:lvl w:ilvl="0">
      <w:start w:val="1"/>
      <w:numFmt w:val="decimal"/>
      <w:lvlText w:val="%1."/>
      <w:lvlJc w:val="left"/>
      <w:pPr>
        <w:ind w:left="360" w:hanging="360"/>
      </w:pPr>
      <w:rPr>
        <w:rFonts w:ascii="Arial" w:eastAsia="Arial" w:hAnsi="Arial" w:cs="Arial"/>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7" w15:restartNumberingAfterBreak="0">
    <w:nsid w:val="65814B49"/>
    <w:multiLevelType w:val="hybridMultilevel"/>
    <w:tmpl w:val="C6928BBE"/>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18" w15:restartNumberingAfterBreak="0">
    <w:nsid w:val="65C577D4"/>
    <w:multiLevelType w:val="hybridMultilevel"/>
    <w:tmpl w:val="8D20851E"/>
    <w:lvl w:ilvl="0" w:tplc="CFEC056A">
      <w:start w:val="29"/>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9" w15:restartNumberingAfterBreak="0">
    <w:nsid w:val="665F2486"/>
    <w:multiLevelType w:val="hybridMultilevel"/>
    <w:tmpl w:val="E7DEB0A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0" w15:restartNumberingAfterBreak="0">
    <w:nsid w:val="667A199F"/>
    <w:multiLevelType w:val="hybridMultilevel"/>
    <w:tmpl w:val="2FE02B2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1" w15:restartNumberingAfterBreak="0">
    <w:nsid w:val="68DB6C1F"/>
    <w:multiLevelType w:val="multilevel"/>
    <w:tmpl w:val="602604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2" w15:restartNumberingAfterBreak="0">
    <w:nsid w:val="692C0CBB"/>
    <w:multiLevelType w:val="hybridMultilevel"/>
    <w:tmpl w:val="35B277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3" w15:restartNumberingAfterBreak="0">
    <w:nsid w:val="69343D2E"/>
    <w:multiLevelType w:val="hybridMultilevel"/>
    <w:tmpl w:val="95E8923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4" w15:restartNumberingAfterBreak="0">
    <w:nsid w:val="6AA63B06"/>
    <w:multiLevelType w:val="hybridMultilevel"/>
    <w:tmpl w:val="1FEC164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6BE74DA9"/>
    <w:multiLevelType w:val="hybridMultilevel"/>
    <w:tmpl w:val="CF5EFC4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6" w15:restartNumberingAfterBreak="0">
    <w:nsid w:val="6CC91CEC"/>
    <w:multiLevelType w:val="hybridMultilevel"/>
    <w:tmpl w:val="5AF6F352"/>
    <w:lvl w:ilvl="0" w:tplc="240A0005">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7" w15:restartNumberingAfterBreak="0">
    <w:nsid w:val="6EFD28C6"/>
    <w:multiLevelType w:val="hybridMultilevel"/>
    <w:tmpl w:val="BFCA3EA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8" w15:restartNumberingAfterBreak="0">
    <w:nsid w:val="6FBE17F3"/>
    <w:multiLevelType w:val="multilevel"/>
    <w:tmpl w:val="F8D6C5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9" w15:restartNumberingAfterBreak="0">
    <w:nsid w:val="6FC35293"/>
    <w:multiLevelType w:val="hybridMultilevel"/>
    <w:tmpl w:val="4EBCD79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0" w15:restartNumberingAfterBreak="0">
    <w:nsid w:val="705666AC"/>
    <w:multiLevelType w:val="multilevel"/>
    <w:tmpl w:val="651C3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70664716"/>
    <w:multiLevelType w:val="hybridMultilevel"/>
    <w:tmpl w:val="90269A4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2" w15:restartNumberingAfterBreak="0">
    <w:nsid w:val="728B02D8"/>
    <w:multiLevelType w:val="multilevel"/>
    <w:tmpl w:val="82384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729B076D"/>
    <w:multiLevelType w:val="hybridMultilevel"/>
    <w:tmpl w:val="24900B1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4" w15:restartNumberingAfterBreak="0">
    <w:nsid w:val="72AC118F"/>
    <w:multiLevelType w:val="hybridMultilevel"/>
    <w:tmpl w:val="B08C8AC0"/>
    <w:lvl w:ilvl="0" w:tplc="CFEC056A">
      <w:start w:val="29"/>
      <w:numFmt w:val="bullet"/>
      <w:lvlText w:val="-"/>
      <w:lvlJc w:val="left"/>
      <w:pPr>
        <w:ind w:left="1080" w:hanging="360"/>
      </w:pPr>
      <w:rPr>
        <w:rFonts w:ascii="Calibri" w:eastAsiaTheme="minorHAnsi" w:hAnsi="Calibri" w:cs="Calibr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35" w15:restartNumberingAfterBreak="0">
    <w:nsid w:val="74D44B7B"/>
    <w:multiLevelType w:val="hybridMultilevel"/>
    <w:tmpl w:val="BFBE92AE"/>
    <w:lvl w:ilvl="0" w:tplc="98683818">
      <w:start w:val="1"/>
      <w:numFmt w:val="lowerLetter"/>
      <w:lvlText w:val="%1)"/>
      <w:lvlJc w:val="left"/>
      <w:pPr>
        <w:ind w:left="1396" w:hanging="360"/>
      </w:pPr>
      <w:rPr>
        <w:rFonts w:ascii="Arial" w:eastAsia="Arial" w:hAnsi="Arial" w:cs="Arial" w:hint="default"/>
        <w:b w:val="0"/>
        <w:bCs w:val="0"/>
        <w:i w:val="0"/>
        <w:iCs w:val="0"/>
        <w:spacing w:val="-2"/>
        <w:w w:val="99"/>
        <w:sz w:val="24"/>
        <w:szCs w:val="24"/>
        <w:lang w:val="es-ES" w:eastAsia="en-US" w:bidi="ar-SA"/>
      </w:rPr>
    </w:lvl>
    <w:lvl w:ilvl="1" w:tplc="5F42F4A4">
      <w:numFmt w:val="bullet"/>
      <w:lvlText w:val="•"/>
      <w:lvlJc w:val="left"/>
      <w:pPr>
        <w:ind w:left="2330" w:hanging="360"/>
      </w:pPr>
      <w:rPr>
        <w:lang w:val="es-ES" w:eastAsia="en-US" w:bidi="ar-SA"/>
      </w:rPr>
    </w:lvl>
    <w:lvl w:ilvl="2" w:tplc="F7FAFB4E">
      <w:numFmt w:val="bullet"/>
      <w:lvlText w:val="•"/>
      <w:lvlJc w:val="left"/>
      <w:pPr>
        <w:ind w:left="3261" w:hanging="360"/>
      </w:pPr>
      <w:rPr>
        <w:lang w:val="es-ES" w:eastAsia="en-US" w:bidi="ar-SA"/>
      </w:rPr>
    </w:lvl>
    <w:lvl w:ilvl="3" w:tplc="73B08A66">
      <w:numFmt w:val="bullet"/>
      <w:lvlText w:val="•"/>
      <w:lvlJc w:val="left"/>
      <w:pPr>
        <w:ind w:left="4192" w:hanging="360"/>
      </w:pPr>
      <w:rPr>
        <w:lang w:val="es-ES" w:eastAsia="en-US" w:bidi="ar-SA"/>
      </w:rPr>
    </w:lvl>
    <w:lvl w:ilvl="4" w:tplc="D5B88DCA">
      <w:numFmt w:val="bullet"/>
      <w:lvlText w:val="•"/>
      <w:lvlJc w:val="left"/>
      <w:pPr>
        <w:ind w:left="5123" w:hanging="360"/>
      </w:pPr>
      <w:rPr>
        <w:lang w:val="es-ES" w:eastAsia="en-US" w:bidi="ar-SA"/>
      </w:rPr>
    </w:lvl>
    <w:lvl w:ilvl="5" w:tplc="27320A6C">
      <w:numFmt w:val="bullet"/>
      <w:lvlText w:val="•"/>
      <w:lvlJc w:val="left"/>
      <w:pPr>
        <w:ind w:left="6054" w:hanging="360"/>
      </w:pPr>
      <w:rPr>
        <w:lang w:val="es-ES" w:eastAsia="en-US" w:bidi="ar-SA"/>
      </w:rPr>
    </w:lvl>
    <w:lvl w:ilvl="6" w:tplc="0F385370">
      <w:numFmt w:val="bullet"/>
      <w:lvlText w:val="•"/>
      <w:lvlJc w:val="left"/>
      <w:pPr>
        <w:ind w:left="6984" w:hanging="360"/>
      </w:pPr>
      <w:rPr>
        <w:lang w:val="es-ES" w:eastAsia="en-US" w:bidi="ar-SA"/>
      </w:rPr>
    </w:lvl>
    <w:lvl w:ilvl="7" w:tplc="4CD63D66">
      <w:numFmt w:val="bullet"/>
      <w:lvlText w:val="•"/>
      <w:lvlJc w:val="left"/>
      <w:pPr>
        <w:ind w:left="7915" w:hanging="360"/>
      </w:pPr>
      <w:rPr>
        <w:lang w:val="es-ES" w:eastAsia="en-US" w:bidi="ar-SA"/>
      </w:rPr>
    </w:lvl>
    <w:lvl w:ilvl="8" w:tplc="E756760C">
      <w:numFmt w:val="bullet"/>
      <w:lvlText w:val="•"/>
      <w:lvlJc w:val="left"/>
      <w:pPr>
        <w:ind w:left="8846" w:hanging="360"/>
      </w:pPr>
      <w:rPr>
        <w:lang w:val="es-ES" w:eastAsia="en-US" w:bidi="ar-SA"/>
      </w:rPr>
    </w:lvl>
  </w:abstractNum>
  <w:abstractNum w:abstractNumId="136" w15:restartNumberingAfterBreak="0">
    <w:nsid w:val="767F35C5"/>
    <w:multiLevelType w:val="hybridMultilevel"/>
    <w:tmpl w:val="1FF69BD6"/>
    <w:lvl w:ilvl="0" w:tplc="240A0005">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7" w15:restartNumberingAfterBreak="0">
    <w:nsid w:val="784002BF"/>
    <w:multiLevelType w:val="hybridMultilevel"/>
    <w:tmpl w:val="EA8481FE"/>
    <w:lvl w:ilvl="0" w:tplc="CFEC056A">
      <w:start w:val="29"/>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8" w15:restartNumberingAfterBreak="0">
    <w:nsid w:val="785C2EC8"/>
    <w:multiLevelType w:val="hybridMultilevel"/>
    <w:tmpl w:val="D026BD30"/>
    <w:lvl w:ilvl="0" w:tplc="240A0005">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9" w15:restartNumberingAfterBreak="0">
    <w:nsid w:val="7B3C6FEC"/>
    <w:multiLevelType w:val="hybridMultilevel"/>
    <w:tmpl w:val="125A7F2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0" w15:restartNumberingAfterBreak="0">
    <w:nsid w:val="7D934F59"/>
    <w:multiLevelType w:val="hybridMultilevel"/>
    <w:tmpl w:val="20AE1550"/>
    <w:lvl w:ilvl="0" w:tplc="240A0005">
      <w:start w:val="1"/>
      <w:numFmt w:val="bullet"/>
      <w:lvlText w:val=""/>
      <w:lvlJc w:val="left"/>
      <w:pPr>
        <w:ind w:left="720" w:hanging="360"/>
      </w:pPr>
      <w:rPr>
        <w:rFonts w:ascii="Wingdings" w:hAnsi="Wingdings" w:hint="default"/>
      </w:rPr>
    </w:lvl>
    <w:lvl w:ilvl="1" w:tplc="1A26755C">
      <w:numFmt w:val="bullet"/>
      <w:lvlText w:val="•"/>
      <w:lvlJc w:val="left"/>
      <w:pPr>
        <w:ind w:left="1800" w:hanging="720"/>
      </w:pPr>
      <w:rPr>
        <w:rFonts w:ascii="Arial" w:eastAsia="Arial" w:hAnsi="Arial"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1" w15:restartNumberingAfterBreak="0">
    <w:nsid w:val="7E473564"/>
    <w:multiLevelType w:val="hybridMultilevel"/>
    <w:tmpl w:val="F95CFF6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2" w15:restartNumberingAfterBreak="0">
    <w:nsid w:val="7E8626BA"/>
    <w:multiLevelType w:val="hybridMultilevel"/>
    <w:tmpl w:val="DEBEBB9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3" w15:restartNumberingAfterBreak="0">
    <w:nsid w:val="7FC27E8C"/>
    <w:multiLevelType w:val="hybridMultilevel"/>
    <w:tmpl w:val="1BA8787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4" w15:restartNumberingAfterBreak="0">
    <w:nsid w:val="7FEB2FBC"/>
    <w:multiLevelType w:val="hybridMultilevel"/>
    <w:tmpl w:val="0AFCD640"/>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num w:numId="1" w16cid:durableId="1634629190">
    <w:abstractNumId w:val="116"/>
  </w:num>
  <w:num w:numId="2" w16cid:durableId="1159882597">
    <w:abstractNumId w:val="111"/>
  </w:num>
  <w:num w:numId="3" w16cid:durableId="833297175">
    <w:abstractNumId w:val="81"/>
  </w:num>
  <w:num w:numId="4" w16cid:durableId="1463427847">
    <w:abstractNumId w:val="125"/>
  </w:num>
  <w:num w:numId="5" w16cid:durableId="432290598">
    <w:abstractNumId w:val="117"/>
  </w:num>
  <w:num w:numId="6" w16cid:durableId="1445073166">
    <w:abstractNumId w:val="18"/>
  </w:num>
  <w:num w:numId="7" w16cid:durableId="398015792">
    <w:abstractNumId w:val="14"/>
  </w:num>
  <w:num w:numId="8" w16cid:durableId="676537369">
    <w:abstractNumId w:val="19"/>
  </w:num>
  <w:num w:numId="9" w16cid:durableId="1318456578">
    <w:abstractNumId w:val="80"/>
  </w:num>
  <w:num w:numId="10" w16cid:durableId="777681130">
    <w:abstractNumId w:val="65"/>
  </w:num>
  <w:num w:numId="11" w16cid:durableId="1810202512">
    <w:abstractNumId w:val="6"/>
  </w:num>
  <w:num w:numId="12" w16cid:durableId="249824215">
    <w:abstractNumId w:val="0"/>
  </w:num>
  <w:num w:numId="13" w16cid:durableId="442041060">
    <w:abstractNumId w:val="15"/>
  </w:num>
  <w:num w:numId="14" w16cid:durableId="1332753485">
    <w:abstractNumId w:val="38"/>
  </w:num>
  <w:num w:numId="15" w16cid:durableId="1334336258">
    <w:abstractNumId w:val="35"/>
  </w:num>
  <w:num w:numId="16" w16cid:durableId="563762906">
    <w:abstractNumId w:val="39"/>
  </w:num>
  <w:num w:numId="17" w16cid:durableId="336806152">
    <w:abstractNumId w:val="29"/>
  </w:num>
  <w:num w:numId="18" w16cid:durableId="1516115388">
    <w:abstractNumId w:val="20"/>
  </w:num>
  <w:num w:numId="19" w16cid:durableId="461852717">
    <w:abstractNumId w:val="10"/>
  </w:num>
  <w:num w:numId="20" w16cid:durableId="1235892120">
    <w:abstractNumId w:val="142"/>
  </w:num>
  <w:num w:numId="21" w16cid:durableId="2020767323">
    <w:abstractNumId w:val="94"/>
  </w:num>
  <w:num w:numId="22" w16cid:durableId="1013263590">
    <w:abstractNumId w:val="71"/>
  </w:num>
  <w:num w:numId="23" w16cid:durableId="1254314889">
    <w:abstractNumId w:val="122"/>
  </w:num>
  <w:num w:numId="24" w16cid:durableId="1572888651">
    <w:abstractNumId w:val="131"/>
  </w:num>
  <w:num w:numId="25" w16cid:durableId="1601790214">
    <w:abstractNumId w:val="107"/>
  </w:num>
  <w:num w:numId="26" w16cid:durableId="489180204">
    <w:abstractNumId w:val="45"/>
  </w:num>
  <w:num w:numId="27" w16cid:durableId="354037339">
    <w:abstractNumId w:val="95"/>
  </w:num>
  <w:num w:numId="28" w16cid:durableId="1672951799">
    <w:abstractNumId w:val="114"/>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9" w16cid:durableId="874462420">
    <w:abstractNumId w:val="85"/>
  </w:num>
  <w:num w:numId="30" w16cid:durableId="933588919">
    <w:abstractNumId w:val="34"/>
  </w:num>
  <w:num w:numId="31" w16cid:durableId="749928713">
    <w:abstractNumId w:val="105"/>
  </w:num>
  <w:num w:numId="32" w16cid:durableId="1075324814">
    <w:abstractNumId w:val="91"/>
    <w:lvlOverride w:ilvl="0">
      <w:startOverride w:val="1"/>
    </w:lvlOverride>
    <w:lvlOverride w:ilvl="1"/>
    <w:lvlOverride w:ilvl="2"/>
    <w:lvlOverride w:ilvl="3"/>
    <w:lvlOverride w:ilvl="4"/>
    <w:lvlOverride w:ilvl="5"/>
    <w:lvlOverride w:ilvl="6"/>
    <w:lvlOverride w:ilvl="7"/>
    <w:lvlOverride w:ilvl="8"/>
  </w:num>
  <w:num w:numId="33" w16cid:durableId="654574701">
    <w:abstractNumId w:val="13"/>
  </w:num>
  <w:num w:numId="34" w16cid:durableId="123432998">
    <w:abstractNumId w:val="135"/>
    <w:lvlOverride w:ilvl="0">
      <w:startOverride w:val="1"/>
    </w:lvlOverride>
    <w:lvlOverride w:ilvl="1"/>
    <w:lvlOverride w:ilvl="2"/>
    <w:lvlOverride w:ilvl="3"/>
    <w:lvlOverride w:ilvl="4"/>
    <w:lvlOverride w:ilvl="5"/>
    <w:lvlOverride w:ilvl="6"/>
    <w:lvlOverride w:ilvl="7"/>
    <w:lvlOverride w:ilvl="8"/>
  </w:num>
  <w:num w:numId="35" w16cid:durableId="1281689939">
    <w:abstractNumId w:val="119"/>
  </w:num>
  <w:num w:numId="36" w16cid:durableId="220600182">
    <w:abstractNumId w:val="59"/>
  </w:num>
  <w:num w:numId="37" w16cid:durableId="984550249">
    <w:abstractNumId w:val="104"/>
  </w:num>
  <w:num w:numId="38" w16cid:durableId="1847357246">
    <w:abstractNumId w:val="129"/>
  </w:num>
  <w:num w:numId="39" w16cid:durableId="626351755">
    <w:abstractNumId w:val="89"/>
  </w:num>
  <w:num w:numId="40" w16cid:durableId="1055927838">
    <w:abstractNumId w:val="133"/>
  </w:num>
  <w:num w:numId="41" w16cid:durableId="1751273096">
    <w:abstractNumId w:val="31"/>
  </w:num>
  <w:num w:numId="42" w16cid:durableId="2017682214">
    <w:abstractNumId w:val="132"/>
  </w:num>
  <w:num w:numId="43" w16cid:durableId="114493947">
    <w:abstractNumId w:val="92"/>
  </w:num>
  <w:num w:numId="44" w16cid:durableId="497423150">
    <w:abstractNumId w:val="100"/>
  </w:num>
  <w:num w:numId="45" w16cid:durableId="1188520086">
    <w:abstractNumId w:val="130"/>
  </w:num>
  <w:num w:numId="46" w16cid:durableId="67381873">
    <w:abstractNumId w:val="43"/>
  </w:num>
  <w:num w:numId="47" w16cid:durableId="1973753020">
    <w:abstractNumId w:val="41"/>
  </w:num>
  <w:num w:numId="48" w16cid:durableId="1345130616">
    <w:abstractNumId w:val="48"/>
  </w:num>
  <w:num w:numId="49" w16cid:durableId="264072301">
    <w:abstractNumId w:val="103"/>
  </w:num>
  <w:num w:numId="50" w16cid:durableId="1083988307">
    <w:abstractNumId w:val="54"/>
  </w:num>
  <w:num w:numId="51" w16cid:durableId="1132599258">
    <w:abstractNumId w:val="22"/>
  </w:num>
  <w:num w:numId="52" w16cid:durableId="583952113">
    <w:abstractNumId w:val="109"/>
  </w:num>
  <w:num w:numId="53" w16cid:durableId="424499159">
    <w:abstractNumId w:val="121"/>
  </w:num>
  <w:num w:numId="54" w16cid:durableId="1353609537">
    <w:abstractNumId w:val="128"/>
  </w:num>
  <w:num w:numId="55" w16cid:durableId="1540433371">
    <w:abstractNumId w:val="32"/>
  </w:num>
  <w:num w:numId="56" w16cid:durableId="2036885960">
    <w:abstractNumId w:val="21"/>
  </w:num>
  <w:num w:numId="57" w16cid:durableId="1928880347">
    <w:abstractNumId w:val="84"/>
  </w:num>
  <w:num w:numId="58" w16cid:durableId="1764064397">
    <w:abstractNumId w:val="139"/>
  </w:num>
  <w:num w:numId="59" w16cid:durableId="1422021410">
    <w:abstractNumId w:val="1"/>
  </w:num>
  <w:num w:numId="60" w16cid:durableId="150291346">
    <w:abstractNumId w:val="2"/>
  </w:num>
  <w:num w:numId="61" w16cid:durableId="648945097">
    <w:abstractNumId w:val="90"/>
  </w:num>
  <w:num w:numId="62" w16cid:durableId="2140105238">
    <w:abstractNumId w:val="83"/>
  </w:num>
  <w:num w:numId="63" w16cid:durableId="1510832296">
    <w:abstractNumId w:val="16"/>
  </w:num>
  <w:num w:numId="64" w16cid:durableId="265158702">
    <w:abstractNumId w:val="33"/>
  </w:num>
  <w:num w:numId="65" w16cid:durableId="688682490">
    <w:abstractNumId w:val="96"/>
  </w:num>
  <w:num w:numId="66" w16cid:durableId="1647321206">
    <w:abstractNumId w:val="137"/>
  </w:num>
  <w:num w:numId="67" w16cid:durableId="1440292581">
    <w:abstractNumId w:val="3"/>
  </w:num>
  <w:num w:numId="68" w16cid:durableId="1123038669">
    <w:abstractNumId w:val="61"/>
  </w:num>
  <w:num w:numId="69" w16cid:durableId="300813526">
    <w:abstractNumId w:val="58"/>
  </w:num>
  <w:num w:numId="70" w16cid:durableId="1534341398">
    <w:abstractNumId w:val="102"/>
  </w:num>
  <w:num w:numId="71" w16cid:durableId="1247154684">
    <w:abstractNumId w:val="46"/>
  </w:num>
  <w:num w:numId="72" w16cid:durableId="812255425">
    <w:abstractNumId w:val="134"/>
  </w:num>
  <w:num w:numId="73" w16cid:durableId="1391659783">
    <w:abstractNumId w:val="79"/>
  </w:num>
  <w:num w:numId="74" w16cid:durableId="1625311437">
    <w:abstractNumId w:val="50"/>
  </w:num>
  <w:num w:numId="75" w16cid:durableId="1299532028">
    <w:abstractNumId w:val="52"/>
  </w:num>
  <w:num w:numId="76" w16cid:durableId="1592662756">
    <w:abstractNumId w:val="87"/>
  </w:num>
  <w:num w:numId="77" w16cid:durableId="1222671786">
    <w:abstractNumId w:val="7"/>
  </w:num>
  <w:num w:numId="78" w16cid:durableId="1626815325">
    <w:abstractNumId w:val="5"/>
  </w:num>
  <w:num w:numId="79" w16cid:durableId="567306705">
    <w:abstractNumId w:val="28"/>
  </w:num>
  <w:num w:numId="80" w16cid:durableId="1820658324">
    <w:abstractNumId w:val="12"/>
  </w:num>
  <w:num w:numId="81" w16cid:durableId="1876236690">
    <w:abstractNumId w:val="44"/>
  </w:num>
  <w:num w:numId="82" w16cid:durableId="1194151805">
    <w:abstractNumId w:val="51"/>
  </w:num>
  <w:num w:numId="83" w16cid:durableId="996494972">
    <w:abstractNumId w:val="66"/>
  </w:num>
  <w:num w:numId="84" w16cid:durableId="1151750350">
    <w:abstractNumId w:val="69"/>
  </w:num>
  <w:num w:numId="85" w16cid:durableId="2029022140">
    <w:abstractNumId w:val="118"/>
  </w:num>
  <w:num w:numId="86" w16cid:durableId="698166049">
    <w:abstractNumId w:val="53"/>
  </w:num>
  <w:num w:numId="87" w16cid:durableId="2089687483">
    <w:abstractNumId w:val="78"/>
  </w:num>
  <w:num w:numId="88" w16cid:durableId="1414669969">
    <w:abstractNumId w:val="55"/>
  </w:num>
  <w:num w:numId="89" w16cid:durableId="1770344622">
    <w:abstractNumId w:val="112"/>
  </w:num>
  <w:num w:numId="90" w16cid:durableId="987781657">
    <w:abstractNumId w:val="86"/>
  </w:num>
  <w:num w:numId="91" w16cid:durableId="1878463439">
    <w:abstractNumId w:val="30"/>
  </w:num>
  <w:num w:numId="92" w16cid:durableId="175995956">
    <w:abstractNumId w:val="11"/>
  </w:num>
  <w:num w:numId="93" w16cid:durableId="362365984">
    <w:abstractNumId w:val="73"/>
  </w:num>
  <w:num w:numId="94" w16cid:durableId="2114395316">
    <w:abstractNumId w:val="108"/>
  </w:num>
  <w:num w:numId="95" w16cid:durableId="946238139">
    <w:abstractNumId w:val="63"/>
  </w:num>
  <w:num w:numId="96" w16cid:durableId="1915973188">
    <w:abstractNumId w:val="140"/>
  </w:num>
  <w:num w:numId="97" w16cid:durableId="164519826">
    <w:abstractNumId w:val="36"/>
  </w:num>
  <w:num w:numId="98" w16cid:durableId="1810901956">
    <w:abstractNumId w:val="74"/>
  </w:num>
  <w:num w:numId="99" w16cid:durableId="389496559">
    <w:abstractNumId w:val="27"/>
  </w:num>
  <w:num w:numId="100" w16cid:durableId="497694630">
    <w:abstractNumId w:val="42"/>
  </w:num>
  <w:num w:numId="101" w16cid:durableId="493187481">
    <w:abstractNumId w:val="24"/>
  </w:num>
  <w:num w:numId="102" w16cid:durableId="292518589">
    <w:abstractNumId w:val="120"/>
  </w:num>
  <w:num w:numId="103" w16cid:durableId="731077721">
    <w:abstractNumId w:val="37"/>
  </w:num>
  <w:num w:numId="104" w16cid:durableId="1102720072">
    <w:abstractNumId w:val="141"/>
  </w:num>
  <w:num w:numId="105" w16cid:durableId="1616869846">
    <w:abstractNumId w:val="98"/>
  </w:num>
  <w:num w:numId="106" w16cid:durableId="949511272">
    <w:abstractNumId w:val="60"/>
  </w:num>
  <w:num w:numId="107" w16cid:durableId="1904367988">
    <w:abstractNumId w:val="26"/>
  </w:num>
  <w:num w:numId="108" w16cid:durableId="1820153484">
    <w:abstractNumId w:val="17"/>
  </w:num>
  <w:num w:numId="109" w16cid:durableId="1488473594">
    <w:abstractNumId w:val="77"/>
  </w:num>
  <w:num w:numId="110" w16cid:durableId="2126196830">
    <w:abstractNumId w:val="62"/>
  </w:num>
  <w:num w:numId="111" w16cid:durableId="637493482">
    <w:abstractNumId w:val="67"/>
  </w:num>
  <w:num w:numId="112" w16cid:durableId="915819766">
    <w:abstractNumId w:val="70"/>
  </w:num>
  <w:num w:numId="113" w16cid:durableId="1196046210">
    <w:abstractNumId w:val="68"/>
  </w:num>
  <w:num w:numId="114" w16cid:durableId="1139031613">
    <w:abstractNumId w:val="138"/>
  </w:num>
  <w:num w:numId="115" w16cid:durableId="469859311">
    <w:abstractNumId w:val="76"/>
  </w:num>
  <w:num w:numId="116" w16cid:durableId="317852422">
    <w:abstractNumId w:val="124"/>
  </w:num>
  <w:num w:numId="117" w16cid:durableId="1354770950">
    <w:abstractNumId w:val="126"/>
  </w:num>
  <w:num w:numId="118" w16cid:durableId="972255320">
    <w:abstractNumId w:val="49"/>
  </w:num>
  <w:num w:numId="119" w16cid:durableId="415516959">
    <w:abstractNumId w:val="4"/>
  </w:num>
  <w:num w:numId="120" w16cid:durableId="1930767407">
    <w:abstractNumId w:val="57"/>
  </w:num>
  <w:num w:numId="121" w16cid:durableId="1603226803">
    <w:abstractNumId w:val="56"/>
  </w:num>
  <w:num w:numId="122" w16cid:durableId="205682203">
    <w:abstractNumId w:val="25"/>
  </w:num>
  <w:num w:numId="123" w16cid:durableId="952781937">
    <w:abstractNumId w:val="97"/>
  </w:num>
  <w:num w:numId="124" w16cid:durableId="1124540233">
    <w:abstractNumId w:val="123"/>
  </w:num>
  <w:num w:numId="125" w16cid:durableId="2126149099">
    <w:abstractNumId w:val="23"/>
  </w:num>
  <w:num w:numId="126" w16cid:durableId="1769345841">
    <w:abstractNumId w:val="127"/>
  </w:num>
  <w:num w:numId="127" w16cid:durableId="1130515977">
    <w:abstractNumId w:val="143"/>
  </w:num>
  <w:num w:numId="128" w16cid:durableId="1182627389">
    <w:abstractNumId w:val="82"/>
  </w:num>
  <w:num w:numId="129" w16cid:durableId="736172620">
    <w:abstractNumId w:val="9"/>
  </w:num>
  <w:num w:numId="130" w16cid:durableId="1483308336">
    <w:abstractNumId w:val="144"/>
  </w:num>
  <w:num w:numId="131" w16cid:durableId="2140805071">
    <w:abstractNumId w:val="40"/>
  </w:num>
  <w:num w:numId="132" w16cid:durableId="1479766702">
    <w:abstractNumId w:val="88"/>
  </w:num>
  <w:num w:numId="133" w16cid:durableId="1343698721">
    <w:abstractNumId w:val="64"/>
  </w:num>
  <w:num w:numId="134" w16cid:durableId="2045670466">
    <w:abstractNumId w:val="99"/>
  </w:num>
  <w:num w:numId="135" w16cid:durableId="1715960768">
    <w:abstractNumId w:val="75"/>
  </w:num>
  <w:num w:numId="136" w16cid:durableId="968247437">
    <w:abstractNumId w:val="8"/>
  </w:num>
  <w:num w:numId="137" w16cid:durableId="1264454974">
    <w:abstractNumId w:val="72"/>
  </w:num>
  <w:num w:numId="138" w16cid:durableId="1775249739">
    <w:abstractNumId w:val="106"/>
  </w:num>
  <w:num w:numId="139" w16cid:durableId="632367842">
    <w:abstractNumId w:val="110"/>
  </w:num>
  <w:num w:numId="140" w16cid:durableId="993683181">
    <w:abstractNumId w:val="93"/>
  </w:num>
  <w:num w:numId="141" w16cid:durableId="2019885724">
    <w:abstractNumId w:val="101"/>
  </w:num>
  <w:num w:numId="142" w16cid:durableId="903225803">
    <w:abstractNumId w:val="47"/>
  </w:num>
  <w:num w:numId="143" w16cid:durableId="1802141126">
    <w:abstractNumId w:val="115"/>
  </w:num>
  <w:num w:numId="144" w16cid:durableId="254169999">
    <w:abstractNumId w:val="113"/>
  </w:num>
  <w:num w:numId="145" w16cid:durableId="870801136">
    <w:abstractNumId w:val="136"/>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UIS GUILLERMO ALVAREZ GARCIA">
    <w15:presenceInfo w15:providerId="Windows Live" w15:userId="eb3071fe742fd8ee"/>
  </w15:person>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106AB"/>
    <w:rsid w:val="000117CC"/>
    <w:rsid w:val="00011F29"/>
    <w:rsid w:val="00033AB6"/>
    <w:rsid w:val="00035A21"/>
    <w:rsid w:val="00037527"/>
    <w:rsid w:val="0004524E"/>
    <w:rsid w:val="00052F14"/>
    <w:rsid w:val="00055029"/>
    <w:rsid w:val="00061571"/>
    <w:rsid w:val="000701A9"/>
    <w:rsid w:val="0007104E"/>
    <w:rsid w:val="00072722"/>
    <w:rsid w:val="00072EFF"/>
    <w:rsid w:val="00076368"/>
    <w:rsid w:val="00077A47"/>
    <w:rsid w:val="00080E78"/>
    <w:rsid w:val="000830D0"/>
    <w:rsid w:val="000903CD"/>
    <w:rsid w:val="000915CE"/>
    <w:rsid w:val="00092A12"/>
    <w:rsid w:val="00093DF5"/>
    <w:rsid w:val="00096FA2"/>
    <w:rsid w:val="000B5D06"/>
    <w:rsid w:val="000B764C"/>
    <w:rsid w:val="000D19EA"/>
    <w:rsid w:val="000D70A9"/>
    <w:rsid w:val="000D7CAA"/>
    <w:rsid w:val="000D7DEC"/>
    <w:rsid w:val="000E2404"/>
    <w:rsid w:val="000E31FA"/>
    <w:rsid w:val="000E3822"/>
    <w:rsid w:val="000E48E0"/>
    <w:rsid w:val="000E73B9"/>
    <w:rsid w:val="000F189D"/>
    <w:rsid w:val="0011015E"/>
    <w:rsid w:val="001207E9"/>
    <w:rsid w:val="00121F5B"/>
    <w:rsid w:val="00133084"/>
    <w:rsid w:val="001369A6"/>
    <w:rsid w:val="001374A8"/>
    <w:rsid w:val="001435B8"/>
    <w:rsid w:val="00143F91"/>
    <w:rsid w:val="00143FBB"/>
    <w:rsid w:val="001471CC"/>
    <w:rsid w:val="00147D74"/>
    <w:rsid w:val="00150952"/>
    <w:rsid w:val="001672C6"/>
    <w:rsid w:val="001902FA"/>
    <w:rsid w:val="00195072"/>
    <w:rsid w:val="001A1702"/>
    <w:rsid w:val="001A705D"/>
    <w:rsid w:val="001A7C1D"/>
    <w:rsid w:val="001B569F"/>
    <w:rsid w:val="001B6AD5"/>
    <w:rsid w:val="001B7E7E"/>
    <w:rsid w:val="001B7F20"/>
    <w:rsid w:val="001C3AFF"/>
    <w:rsid w:val="001C4F29"/>
    <w:rsid w:val="001D685E"/>
    <w:rsid w:val="001F292C"/>
    <w:rsid w:val="00200F0D"/>
    <w:rsid w:val="00202251"/>
    <w:rsid w:val="00204DCD"/>
    <w:rsid w:val="00205F80"/>
    <w:rsid w:val="0021480C"/>
    <w:rsid w:val="002158AA"/>
    <w:rsid w:val="00220193"/>
    <w:rsid w:val="0022061F"/>
    <w:rsid w:val="0023531B"/>
    <w:rsid w:val="00250E14"/>
    <w:rsid w:val="00254C60"/>
    <w:rsid w:val="00260A27"/>
    <w:rsid w:val="00270929"/>
    <w:rsid w:val="0027313B"/>
    <w:rsid w:val="00274776"/>
    <w:rsid w:val="00275915"/>
    <w:rsid w:val="00276F24"/>
    <w:rsid w:val="00281F46"/>
    <w:rsid w:val="0028298B"/>
    <w:rsid w:val="002867EF"/>
    <w:rsid w:val="00287AE5"/>
    <w:rsid w:val="00295EE6"/>
    <w:rsid w:val="002A3526"/>
    <w:rsid w:val="002A56AF"/>
    <w:rsid w:val="002B0065"/>
    <w:rsid w:val="002B127C"/>
    <w:rsid w:val="002B1E86"/>
    <w:rsid w:val="002B2FA3"/>
    <w:rsid w:val="002B51AF"/>
    <w:rsid w:val="002B71FF"/>
    <w:rsid w:val="002C40F8"/>
    <w:rsid w:val="002D46FB"/>
    <w:rsid w:val="002E16F5"/>
    <w:rsid w:val="002E30E8"/>
    <w:rsid w:val="002E4074"/>
    <w:rsid w:val="002F3D5F"/>
    <w:rsid w:val="0030101D"/>
    <w:rsid w:val="00314C04"/>
    <w:rsid w:val="00316D15"/>
    <w:rsid w:val="00325A56"/>
    <w:rsid w:val="00330A93"/>
    <w:rsid w:val="00333931"/>
    <w:rsid w:val="00336836"/>
    <w:rsid w:val="00340E88"/>
    <w:rsid w:val="00342294"/>
    <w:rsid w:val="003432A9"/>
    <w:rsid w:val="00351849"/>
    <w:rsid w:val="00351A8C"/>
    <w:rsid w:val="0035503B"/>
    <w:rsid w:val="00357359"/>
    <w:rsid w:val="00365851"/>
    <w:rsid w:val="00366E22"/>
    <w:rsid w:val="00382EE0"/>
    <w:rsid w:val="003873E6"/>
    <w:rsid w:val="00394D1C"/>
    <w:rsid w:val="003A357A"/>
    <w:rsid w:val="003A361F"/>
    <w:rsid w:val="003A5691"/>
    <w:rsid w:val="003A6E92"/>
    <w:rsid w:val="003B453B"/>
    <w:rsid w:val="003D7518"/>
    <w:rsid w:val="003E7195"/>
    <w:rsid w:val="004077BB"/>
    <w:rsid w:val="00414590"/>
    <w:rsid w:val="0041757E"/>
    <w:rsid w:val="00427A4E"/>
    <w:rsid w:val="00430BC6"/>
    <w:rsid w:val="00433E15"/>
    <w:rsid w:val="004475BE"/>
    <w:rsid w:val="0045064F"/>
    <w:rsid w:val="00460296"/>
    <w:rsid w:val="00472C8F"/>
    <w:rsid w:val="00475AB0"/>
    <w:rsid w:val="00487069"/>
    <w:rsid w:val="004904A6"/>
    <w:rsid w:val="004A485B"/>
    <w:rsid w:val="004B4EC2"/>
    <w:rsid w:val="004C4B91"/>
    <w:rsid w:val="004D4605"/>
    <w:rsid w:val="004F79AF"/>
    <w:rsid w:val="00502BC3"/>
    <w:rsid w:val="005109C8"/>
    <w:rsid w:val="00521F07"/>
    <w:rsid w:val="005226F3"/>
    <w:rsid w:val="00524EC6"/>
    <w:rsid w:val="00531426"/>
    <w:rsid w:val="00533691"/>
    <w:rsid w:val="00533BEE"/>
    <w:rsid w:val="00534C4E"/>
    <w:rsid w:val="00535A7C"/>
    <w:rsid w:val="00537970"/>
    <w:rsid w:val="005432F4"/>
    <w:rsid w:val="00543D9F"/>
    <w:rsid w:val="00543FD2"/>
    <w:rsid w:val="00546E9C"/>
    <w:rsid w:val="00551F5C"/>
    <w:rsid w:val="00553A5B"/>
    <w:rsid w:val="00555765"/>
    <w:rsid w:val="0056442B"/>
    <w:rsid w:val="00567631"/>
    <w:rsid w:val="00570C83"/>
    <w:rsid w:val="00570EF6"/>
    <w:rsid w:val="005712D8"/>
    <w:rsid w:val="00575FC6"/>
    <w:rsid w:val="005916CC"/>
    <w:rsid w:val="00593091"/>
    <w:rsid w:val="005A5B4C"/>
    <w:rsid w:val="005B1A51"/>
    <w:rsid w:val="005C0763"/>
    <w:rsid w:val="005C1CB6"/>
    <w:rsid w:val="005E3FAD"/>
    <w:rsid w:val="005E55E2"/>
    <w:rsid w:val="005E582C"/>
    <w:rsid w:val="005E7AA2"/>
    <w:rsid w:val="005F54D1"/>
    <w:rsid w:val="005F7348"/>
    <w:rsid w:val="00600BD5"/>
    <w:rsid w:val="0060502B"/>
    <w:rsid w:val="006152DE"/>
    <w:rsid w:val="006354B9"/>
    <w:rsid w:val="00636A8A"/>
    <w:rsid w:val="006557D4"/>
    <w:rsid w:val="006621D3"/>
    <w:rsid w:val="00662EF7"/>
    <w:rsid w:val="0067262D"/>
    <w:rsid w:val="00685F0A"/>
    <w:rsid w:val="0069252B"/>
    <w:rsid w:val="006A2635"/>
    <w:rsid w:val="006B26D9"/>
    <w:rsid w:val="006B489A"/>
    <w:rsid w:val="006C1399"/>
    <w:rsid w:val="006D56C9"/>
    <w:rsid w:val="006E1973"/>
    <w:rsid w:val="006E22CD"/>
    <w:rsid w:val="006F1674"/>
    <w:rsid w:val="006F1C35"/>
    <w:rsid w:val="00710C77"/>
    <w:rsid w:val="007137B3"/>
    <w:rsid w:val="007150E3"/>
    <w:rsid w:val="0072587C"/>
    <w:rsid w:val="00730195"/>
    <w:rsid w:val="00734041"/>
    <w:rsid w:val="00734A67"/>
    <w:rsid w:val="00737D5C"/>
    <w:rsid w:val="00741CD2"/>
    <w:rsid w:val="0074321C"/>
    <w:rsid w:val="0075420F"/>
    <w:rsid w:val="0076736C"/>
    <w:rsid w:val="007806C3"/>
    <w:rsid w:val="007854EE"/>
    <w:rsid w:val="00785A6D"/>
    <w:rsid w:val="0078693D"/>
    <w:rsid w:val="007A3BB1"/>
    <w:rsid w:val="007D263A"/>
    <w:rsid w:val="007E0215"/>
    <w:rsid w:val="007E122E"/>
    <w:rsid w:val="007E1C0D"/>
    <w:rsid w:val="007E3F27"/>
    <w:rsid w:val="007E7E22"/>
    <w:rsid w:val="007F0158"/>
    <w:rsid w:val="007F3ACA"/>
    <w:rsid w:val="007F42DA"/>
    <w:rsid w:val="00800716"/>
    <w:rsid w:val="00801075"/>
    <w:rsid w:val="00801C5D"/>
    <w:rsid w:val="00811E53"/>
    <w:rsid w:val="00813ACF"/>
    <w:rsid w:val="008146C1"/>
    <w:rsid w:val="00817E2B"/>
    <w:rsid w:val="008522D2"/>
    <w:rsid w:val="00867E92"/>
    <w:rsid w:val="00876091"/>
    <w:rsid w:val="0088122C"/>
    <w:rsid w:val="00882B72"/>
    <w:rsid w:val="00883768"/>
    <w:rsid w:val="00883A29"/>
    <w:rsid w:val="00885EB3"/>
    <w:rsid w:val="0089159A"/>
    <w:rsid w:val="0089272C"/>
    <w:rsid w:val="00893271"/>
    <w:rsid w:val="008A0F51"/>
    <w:rsid w:val="008A17C6"/>
    <w:rsid w:val="008A1F25"/>
    <w:rsid w:val="008A3A6D"/>
    <w:rsid w:val="008B08BF"/>
    <w:rsid w:val="008D03A5"/>
    <w:rsid w:val="008D1F14"/>
    <w:rsid w:val="008F2D84"/>
    <w:rsid w:val="008F63B4"/>
    <w:rsid w:val="00906E0F"/>
    <w:rsid w:val="00911049"/>
    <w:rsid w:val="00913EDE"/>
    <w:rsid w:val="00914D0B"/>
    <w:rsid w:val="00922D73"/>
    <w:rsid w:val="0092542D"/>
    <w:rsid w:val="00933C1A"/>
    <w:rsid w:val="0094555F"/>
    <w:rsid w:val="00953713"/>
    <w:rsid w:val="009719E0"/>
    <w:rsid w:val="009809F5"/>
    <w:rsid w:val="00990CB0"/>
    <w:rsid w:val="009928F7"/>
    <w:rsid w:val="009A30AF"/>
    <w:rsid w:val="009A3595"/>
    <w:rsid w:val="009B0882"/>
    <w:rsid w:val="009B281F"/>
    <w:rsid w:val="009B6795"/>
    <w:rsid w:val="009C375C"/>
    <w:rsid w:val="009C39AC"/>
    <w:rsid w:val="009D22E5"/>
    <w:rsid w:val="009D2DDD"/>
    <w:rsid w:val="009D46CB"/>
    <w:rsid w:val="009F435A"/>
    <w:rsid w:val="009F5103"/>
    <w:rsid w:val="00A05295"/>
    <w:rsid w:val="00A13EB6"/>
    <w:rsid w:val="00A23BEF"/>
    <w:rsid w:val="00A246A1"/>
    <w:rsid w:val="00A40619"/>
    <w:rsid w:val="00A41D29"/>
    <w:rsid w:val="00A42883"/>
    <w:rsid w:val="00A448B3"/>
    <w:rsid w:val="00A525BB"/>
    <w:rsid w:val="00A55613"/>
    <w:rsid w:val="00A9240A"/>
    <w:rsid w:val="00A93109"/>
    <w:rsid w:val="00AA1502"/>
    <w:rsid w:val="00AB3F8B"/>
    <w:rsid w:val="00AC1B64"/>
    <w:rsid w:val="00AC57D5"/>
    <w:rsid w:val="00AD2DE4"/>
    <w:rsid w:val="00AD2FE1"/>
    <w:rsid w:val="00AE4290"/>
    <w:rsid w:val="00AE77F7"/>
    <w:rsid w:val="00AF155B"/>
    <w:rsid w:val="00B01CC3"/>
    <w:rsid w:val="00B158BF"/>
    <w:rsid w:val="00B2014E"/>
    <w:rsid w:val="00B364D4"/>
    <w:rsid w:val="00B45DD1"/>
    <w:rsid w:val="00B501B6"/>
    <w:rsid w:val="00B51634"/>
    <w:rsid w:val="00B57587"/>
    <w:rsid w:val="00B72025"/>
    <w:rsid w:val="00B7788D"/>
    <w:rsid w:val="00B853E3"/>
    <w:rsid w:val="00B85F3C"/>
    <w:rsid w:val="00B91FBD"/>
    <w:rsid w:val="00BA32C5"/>
    <w:rsid w:val="00BA6F20"/>
    <w:rsid w:val="00BA75B9"/>
    <w:rsid w:val="00BC1E02"/>
    <w:rsid w:val="00BD41D3"/>
    <w:rsid w:val="00BE2409"/>
    <w:rsid w:val="00BE2BBB"/>
    <w:rsid w:val="00BF1E30"/>
    <w:rsid w:val="00BF3A94"/>
    <w:rsid w:val="00C011B5"/>
    <w:rsid w:val="00C0190F"/>
    <w:rsid w:val="00C02738"/>
    <w:rsid w:val="00C06F28"/>
    <w:rsid w:val="00C31D3C"/>
    <w:rsid w:val="00C3639C"/>
    <w:rsid w:val="00C364D0"/>
    <w:rsid w:val="00C44E32"/>
    <w:rsid w:val="00C45A3B"/>
    <w:rsid w:val="00C4676C"/>
    <w:rsid w:val="00C604C1"/>
    <w:rsid w:val="00C608F8"/>
    <w:rsid w:val="00C60E0F"/>
    <w:rsid w:val="00C700C6"/>
    <w:rsid w:val="00C73302"/>
    <w:rsid w:val="00C73795"/>
    <w:rsid w:val="00C77C18"/>
    <w:rsid w:val="00C84D17"/>
    <w:rsid w:val="00C8580B"/>
    <w:rsid w:val="00C92BDE"/>
    <w:rsid w:val="00C96459"/>
    <w:rsid w:val="00C96637"/>
    <w:rsid w:val="00CA1FE5"/>
    <w:rsid w:val="00CA2CE0"/>
    <w:rsid w:val="00CA3741"/>
    <w:rsid w:val="00CA77F5"/>
    <w:rsid w:val="00CC16DB"/>
    <w:rsid w:val="00CC4F5D"/>
    <w:rsid w:val="00CD0146"/>
    <w:rsid w:val="00CE22DE"/>
    <w:rsid w:val="00CE2B89"/>
    <w:rsid w:val="00CE7BCF"/>
    <w:rsid w:val="00CF684C"/>
    <w:rsid w:val="00D00F21"/>
    <w:rsid w:val="00D07940"/>
    <w:rsid w:val="00D14784"/>
    <w:rsid w:val="00D261E7"/>
    <w:rsid w:val="00D376E1"/>
    <w:rsid w:val="00D41572"/>
    <w:rsid w:val="00D60361"/>
    <w:rsid w:val="00D62AE9"/>
    <w:rsid w:val="00D646F0"/>
    <w:rsid w:val="00D64C2B"/>
    <w:rsid w:val="00D73843"/>
    <w:rsid w:val="00D73D5E"/>
    <w:rsid w:val="00D8013B"/>
    <w:rsid w:val="00D862A7"/>
    <w:rsid w:val="00D92AE8"/>
    <w:rsid w:val="00D9751D"/>
    <w:rsid w:val="00DA41ED"/>
    <w:rsid w:val="00DB04D2"/>
    <w:rsid w:val="00DB4F5D"/>
    <w:rsid w:val="00DC02EF"/>
    <w:rsid w:val="00DC497E"/>
    <w:rsid w:val="00DD19E4"/>
    <w:rsid w:val="00DD1FFC"/>
    <w:rsid w:val="00DE0331"/>
    <w:rsid w:val="00DF5496"/>
    <w:rsid w:val="00DF77B9"/>
    <w:rsid w:val="00E025D0"/>
    <w:rsid w:val="00E04AD0"/>
    <w:rsid w:val="00E15358"/>
    <w:rsid w:val="00E24CC1"/>
    <w:rsid w:val="00E347E5"/>
    <w:rsid w:val="00E36856"/>
    <w:rsid w:val="00E407F0"/>
    <w:rsid w:val="00E40E99"/>
    <w:rsid w:val="00E42352"/>
    <w:rsid w:val="00E47741"/>
    <w:rsid w:val="00E529C2"/>
    <w:rsid w:val="00E609A6"/>
    <w:rsid w:val="00E6555A"/>
    <w:rsid w:val="00E66F52"/>
    <w:rsid w:val="00E8020E"/>
    <w:rsid w:val="00E812C0"/>
    <w:rsid w:val="00E86E25"/>
    <w:rsid w:val="00E87EE7"/>
    <w:rsid w:val="00EB0065"/>
    <w:rsid w:val="00EC03E2"/>
    <w:rsid w:val="00EC1501"/>
    <w:rsid w:val="00EC3961"/>
    <w:rsid w:val="00EC4E97"/>
    <w:rsid w:val="00EC5CD6"/>
    <w:rsid w:val="00ED409F"/>
    <w:rsid w:val="00ED4C73"/>
    <w:rsid w:val="00ED6CCE"/>
    <w:rsid w:val="00ED7283"/>
    <w:rsid w:val="00EE2945"/>
    <w:rsid w:val="00EF114E"/>
    <w:rsid w:val="00EF18D7"/>
    <w:rsid w:val="00EF22A9"/>
    <w:rsid w:val="00EF369F"/>
    <w:rsid w:val="00EF3853"/>
    <w:rsid w:val="00EF6F6E"/>
    <w:rsid w:val="00EF7936"/>
    <w:rsid w:val="00F022A5"/>
    <w:rsid w:val="00F02F31"/>
    <w:rsid w:val="00F03602"/>
    <w:rsid w:val="00F06CB5"/>
    <w:rsid w:val="00F0751B"/>
    <w:rsid w:val="00F1156F"/>
    <w:rsid w:val="00F11DF9"/>
    <w:rsid w:val="00F14DEB"/>
    <w:rsid w:val="00F24EED"/>
    <w:rsid w:val="00F3289E"/>
    <w:rsid w:val="00F51312"/>
    <w:rsid w:val="00F51AEC"/>
    <w:rsid w:val="00F523F3"/>
    <w:rsid w:val="00F525EF"/>
    <w:rsid w:val="00F5378B"/>
    <w:rsid w:val="00F53AD5"/>
    <w:rsid w:val="00F56D89"/>
    <w:rsid w:val="00F576FE"/>
    <w:rsid w:val="00F65C47"/>
    <w:rsid w:val="00F71B20"/>
    <w:rsid w:val="00F8066A"/>
    <w:rsid w:val="00F85244"/>
    <w:rsid w:val="00F87539"/>
    <w:rsid w:val="00FA16AB"/>
    <w:rsid w:val="00FA6CA1"/>
    <w:rsid w:val="00FB5B11"/>
    <w:rsid w:val="00FC5B97"/>
    <w:rsid w:val="00FC7180"/>
    <w:rsid w:val="00FD14AF"/>
    <w:rsid w:val="00FD4D8D"/>
    <w:rsid w:val="00FF258C"/>
    <w:rsid w:val="00FF27A9"/>
    <w:rsid w:val="00FF6A59"/>
    <w:rsid w:val="08F82A93"/>
    <w:rsid w:val="0D36461C"/>
    <w:rsid w:val="0FDD4F1D"/>
    <w:rsid w:val="157B1DD0"/>
    <w:rsid w:val="263E04E5"/>
    <w:rsid w:val="26A9C12F"/>
    <w:rsid w:val="27320803"/>
    <w:rsid w:val="346C6C7A"/>
    <w:rsid w:val="3DC8EA8C"/>
    <w:rsid w:val="427A4242"/>
    <w:rsid w:val="493668C1"/>
    <w:rsid w:val="4C1C68A3"/>
    <w:rsid w:val="51918227"/>
    <w:rsid w:val="55530FDC"/>
    <w:rsid w:val="57978176"/>
    <w:rsid w:val="64656A2A"/>
    <w:rsid w:val="65F9FCD2"/>
    <w:rsid w:val="690AD51B"/>
    <w:rsid w:val="6B138103"/>
    <w:rsid w:val="6BDD5338"/>
    <w:rsid w:val="6E4BF495"/>
    <w:rsid w:val="701BB868"/>
    <w:rsid w:val="7293C1ED"/>
    <w:rsid w:val="73D28970"/>
    <w:rsid w:val="78E37C20"/>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uiPriority w:val="2"/>
    <w:qFormat/>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Default">
    <w:name w:val="Default"/>
    <w:rsid w:val="00314C04"/>
    <w:pPr>
      <w:autoSpaceDE w:val="0"/>
      <w:autoSpaceDN w:val="0"/>
      <w:adjustRightInd w:val="0"/>
      <w:spacing w:line="240" w:lineRule="auto"/>
    </w:pPr>
    <w:rPr>
      <w:color w:val="000000"/>
      <w:sz w:val="24"/>
      <w:szCs w:val="24"/>
      <w:lang w:val="en-US"/>
    </w:rPr>
  </w:style>
  <w:style w:type="character" w:customStyle="1" w:styleId="Mencinsinresolver3">
    <w:name w:val="Mención sin resolver3"/>
    <w:basedOn w:val="Fuentedeprrafopredeter"/>
    <w:uiPriority w:val="99"/>
    <w:semiHidden/>
    <w:unhideWhenUsed/>
    <w:rsid w:val="00200F0D"/>
    <w:rPr>
      <w:color w:val="605E5C"/>
      <w:shd w:val="clear" w:color="auto" w:fill="E1DFDD"/>
    </w:rPr>
  </w:style>
  <w:style w:type="character" w:styleId="Mencinsinresolver">
    <w:name w:val="Unresolved Mention"/>
    <w:basedOn w:val="Fuentedeprrafopredeter"/>
    <w:uiPriority w:val="99"/>
    <w:semiHidden/>
    <w:unhideWhenUsed/>
    <w:rsid w:val="004F79AF"/>
    <w:rPr>
      <w:color w:val="605E5C"/>
      <w:shd w:val="clear" w:color="auto" w:fill="E1DFDD"/>
    </w:rPr>
  </w:style>
  <w:style w:type="character" w:customStyle="1" w:styleId="Ttulo2Car">
    <w:name w:val="Título 2 Car"/>
    <w:basedOn w:val="Fuentedeprrafopredeter"/>
    <w:link w:val="Ttulo2"/>
    <w:uiPriority w:val="9"/>
    <w:semiHidden/>
    <w:rsid w:val="000D70A9"/>
    <w:rPr>
      <w:sz w:val="32"/>
      <w:szCs w:val="32"/>
    </w:rPr>
  </w:style>
  <w:style w:type="paragraph" w:styleId="Textoindependiente">
    <w:name w:val="Body Text"/>
    <w:basedOn w:val="Normal"/>
    <w:link w:val="TextoindependienteCar"/>
    <w:uiPriority w:val="1"/>
    <w:unhideWhenUsed/>
    <w:qFormat/>
    <w:rsid w:val="00C96459"/>
    <w:pPr>
      <w:widowControl w:val="0"/>
      <w:autoSpaceDE w:val="0"/>
      <w:autoSpaceDN w:val="0"/>
      <w:spacing w:line="240" w:lineRule="auto"/>
    </w:pPr>
    <w:rPr>
      <w:sz w:val="24"/>
      <w:szCs w:val="24"/>
      <w:lang w:val="es-ES" w:eastAsia="en-US"/>
    </w:rPr>
  </w:style>
  <w:style w:type="character" w:customStyle="1" w:styleId="TextoindependienteCar">
    <w:name w:val="Texto independiente Car"/>
    <w:basedOn w:val="Fuentedeprrafopredeter"/>
    <w:link w:val="Textoindependiente"/>
    <w:uiPriority w:val="1"/>
    <w:rsid w:val="00C96459"/>
    <w:rPr>
      <w:sz w:val="24"/>
      <w:szCs w:val="24"/>
      <w:lang w:val="es-ES" w:eastAsia="en-US"/>
    </w:rPr>
  </w:style>
  <w:style w:type="paragraph" w:customStyle="1" w:styleId="TableParagraph">
    <w:name w:val="Table Paragraph"/>
    <w:basedOn w:val="Normal"/>
    <w:uiPriority w:val="1"/>
    <w:qFormat/>
    <w:rsid w:val="00E15358"/>
    <w:pPr>
      <w:widowControl w:val="0"/>
      <w:autoSpaceDE w:val="0"/>
      <w:autoSpaceDN w:val="0"/>
      <w:spacing w:line="240" w:lineRule="auto"/>
    </w:pPr>
    <w:rPr>
      <w:lang w:val="es-ES" w:eastAsia="en-US"/>
    </w:rPr>
  </w:style>
  <w:style w:type="paragraph" w:styleId="Revisin">
    <w:name w:val="Revision"/>
    <w:hidden/>
    <w:uiPriority w:val="99"/>
    <w:semiHidden/>
    <w:rsid w:val="001C4F29"/>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50203">
      <w:bodyDiv w:val="1"/>
      <w:marLeft w:val="0"/>
      <w:marRight w:val="0"/>
      <w:marTop w:val="0"/>
      <w:marBottom w:val="0"/>
      <w:divBdr>
        <w:top w:val="none" w:sz="0" w:space="0" w:color="auto"/>
        <w:left w:val="none" w:sz="0" w:space="0" w:color="auto"/>
        <w:bottom w:val="none" w:sz="0" w:space="0" w:color="auto"/>
        <w:right w:val="none" w:sz="0" w:space="0" w:color="auto"/>
      </w:divBdr>
    </w:div>
    <w:div w:id="5641546">
      <w:bodyDiv w:val="1"/>
      <w:marLeft w:val="0"/>
      <w:marRight w:val="0"/>
      <w:marTop w:val="0"/>
      <w:marBottom w:val="0"/>
      <w:divBdr>
        <w:top w:val="none" w:sz="0" w:space="0" w:color="auto"/>
        <w:left w:val="none" w:sz="0" w:space="0" w:color="auto"/>
        <w:bottom w:val="none" w:sz="0" w:space="0" w:color="auto"/>
        <w:right w:val="none" w:sz="0" w:space="0" w:color="auto"/>
      </w:divBdr>
    </w:div>
    <w:div w:id="20212009">
      <w:bodyDiv w:val="1"/>
      <w:marLeft w:val="0"/>
      <w:marRight w:val="0"/>
      <w:marTop w:val="0"/>
      <w:marBottom w:val="0"/>
      <w:divBdr>
        <w:top w:val="none" w:sz="0" w:space="0" w:color="auto"/>
        <w:left w:val="none" w:sz="0" w:space="0" w:color="auto"/>
        <w:bottom w:val="none" w:sz="0" w:space="0" w:color="auto"/>
        <w:right w:val="none" w:sz="0" w:space="0" w:color="auto"/>
      </w:divBdr>
      <w:divsChild>
        <w:div w:id="163015135">
          <w:marLeft w:val="0"/>
          <w:marRight w:val="0"/>
          <w:marTop w:val="0"/>
          <w:marBottom w:val="0"/>
          <w:divBdr>
            <w:top w:val="none" w:sz="0" w:space="0" w:color="auto"/>
            <w:left w:val="none" w:sz="0" w:space="0" w:color="auto"/>
            <w:bottom w:val="none" w:sz="0" w:space="0" w:color="auto"/>
            <w:right w:val="none" w:sz="0" w:space="0" w:color="auto"/>
          </w:divBdr>
          <w:divsChild>
            <w:div w:id="1373574979">
              <w:marLeft w:val="0"/>
              <w:marRight w:val="0"/>
              <w:marTop w:val="0"/>
              <w:marBottom w:val="0"/>
              <w:divBdr>
                <w:top w:val="none" w:sz="0" w:space="0" w:color="auto"/>
                <w:left w:val="none" w:sz="0" w:space="0" w:color="auto"/>
                <w:bottom w:val="none" w:sz="0" w:space="0" w:color="auto"/>
                <w:right w:val="none" w:sz="0" w:space="0" w:color="auto"/>
              </w:divBdr>
            </w:div>
            <w:div w:id="1912885696">
              <w:marLeft w:val="0"/>
              <w:marRight w:val="0"/>
              <w:marTop w:val="0"/>
              <w:marBottom w:val="0"/>
              <w:divBdr>
                <w:top w:val="none" w:sz="0" w:space="0" w:color="auto"/>
                <w:left w:val="none" w:sz="0" w:space="0" w:color="auto"/>
                <w:bottom w:val="none" w:sz="0" w:space="0" w:color="auto"/>
                <w:right w:val="none" w:sz="0" w:space="0" w:color="auto"/>
              </w:divBdr>
            </w:div>
            <w:div w:id="1285962776">
              <w:marLeft w:val="0"/>
              <w:marRight w:val="0"/>
              <w:marTop w:val="0"/>
              <w:marBottom w:val="0"/>
              <w:divBdr>
                <w:top w:val="none" w:sz="0" w:space="0" w:color="auto"/>
                <w:left w:val="none" w:sz="0" w:space="0" w:color="auto"/>
                <w:bottom w:val="none" w:sz="0" w:space="0" w:color="auto"/>
                <w:right w:val="none" w:sz="0" w:space="0" w:color="auto"/>
              </w:divBdr>
            </w:div>
            <w:div w:id="1096630842">
              <w:marLeft w:val="0"/>
              <w:marRight w:val="0"/>
              <w:marTop w:val="0"/>
              <w:marBottom w:val="0"/>
              <w:divBdr>
                <w:top w:val="none" w:sz="0" w:space="0" w:color="auto"/>
                <w:left w:val="none" w:sz="0" w:space="0" w:color="auto"/>
                <w:bottom w:val="none" w:sz="0" w:space="0" w:color="auto"/>
                <w:right w:val="none" w:sz="0" w:space="0" w:color="auto"/>
              </w:divBdr>
            </w:div>
            <w:div w:id="195117966">
              <w:marLeft w:val="0"/>
              <w:marRight w:val="0"/>
              <w:marTop w:val="0"/>
              <w:marBottom w:val="0"/>
              <w:divBdr>
                <w:top w:val="none" w:sz="0" w:space="0" w:color="auto"/>
                <w:left w:val="none" w:sz="0" w:space="0" w:color="auto"/>
                <w:bottom w:val="none" w:sz="0" w:space="0" w:color="auto"/>
                <w:right w:val="none" w:sz="0" w:space="0" w:color="auto"/>
              </w:divBdr>
            </w:div>
            <w:div w:id="496506760">
              <w:marLeft w:val="0"/>
              <w:marRight w:val="0"/>
              <w:marTop w:val="0"/>
              <w:marBottom w:val="0"/>
              <w:divBdr>
                <w:top w:val="none" w:sz="0" w:space="0" w:color="auto"/>
                <w:left w:val="none" w:sz="0" w:space="0" w:color="auto"/>
                <w:bottom w:val="none" w:sz="0" w:space="0" w:color="auto"/>
                <w:right w:val="none" w:sz="0" w:space="0" w:color="auto"/>
              </w:divBdr>
            </w:div>
            <w:div w:id="731343876">
              <w:marLeft w:val="0"/>
              <w:marRight w:val="0"/>
              <w:marTop w:val="0"/>
              <w:marBottom w:val="0"/>
              <w:divBdr>
                <w:top w:val="none" w:sz="0" w:space="0" w:color="auto"/>
                <w:left w:val="none" w:sz="0" w:space="0" w:color="auto"/>
                <w:bottom w:val="none" w:sz="0" w:space="0" w:color="auto"/>
                <w:right w:val="none" w:sz="0" w:space="0" w:color="auto"/>
              </w:divBdr>
            </w:div>
            <w:div w:id="425738444">
              <w:marLeft w:val="0"/>
              <w:marRight w:val="0"/>
              <w:marTop w:val="0"/>
              <w:marBottom w:val="0"/>
              <w:divBdr>
                <w:top w:val="none" w:sz="0" w:space="0" w:color="auto"/>
                <w:left w:val="none" w:sz="0" w:space="0" w:color="auto"/>
                <w:bottom w:val="none" w:sz="0" w:space="0" w:color="auto"/>
                <w:right w:val="none" w:sz="0" w:space="0" w:color="auto"/>
              </w:divBdr>
            </w:div>
            <w:div w:id="1854103616">
              <w:marLeft w:val="0"/>
              <w:marRight w:val="0"/>
              <w:marTop w:val="0"/>
              <w:marBottom w:val="0"/>
              <w:divBdr>
                <w:top w:val="none" w:sz="0" w:space="0" w:color="auto"/>
                <w:left w:val="none" w:sz="0" w:space="0" w:color="auto"/>
                <w:bottom w:val="none" w:sz="0" w:space="0" w:color="auto"/>
                <w:right w:val="none" w:sz="0" w:space="0" w:color="auto"/>
              </w:divBdr>
            </w:div>
            <w:div w:id="301543858">
              <w:marLeft w:val="0"/>
              <w:marRight w:val="0"/>
              <w:marTop w:val="0"/>
              <w:marBottom w:val="0"/>
              <w:divBdr>
                <w:top w:val="none" w:sz="0" w:space="0" w:color="auto"/>
                <w:left w:val="none" w:sz="0" w:space="0" w:color="auto"/>
                <w:bottom w:val="none" w:sz="0" w:space="0" w:color="auto"/>
                <w:right w:val="none" w:sz="0" w:space="0" w:color="auto"/>
              </w:divBdr>
            </w:div>
          </w:divsChild>
        </w:div>
        <w:div w:id="1170099906">
          <w:marLeft w:val="0"/>
          <w:marRight w:val="0"/>
          <w:marTop w:val="0"/>
          <w:marBottom w:val="0"/>
          <w:divBdr>
            <w:top w:val="none" w:sz="0" w:space="0" w:color="auto"/>
            <w:left w:val="none" w:sz="0" w:space="0" w:color="auto"/>
            <w:bottom w:val="none" w:sz="0" w:space="0" w:color="auto"/>
            <w:right w:val="none" w:sz="0" w:space="0" w:color="auto"/>
          </w:divBdr>
        </w:div>
      </w:divsChild>
    </w:div>
    <w:div w:id="40444347">
      <w:bodyDiv w:val="1"/>
      <w:marLeft w:val="0"/>
      <w:marRight w:val="0"/>
      <w:marTop w:val="0"/>
      <w:marBottom w:val="0"/>
      <w:divBdr>
        <w:top w:val="none" w:sz="0" w:space="0" w:color="auto"/>
        <w:left w:val="none" w:sz="0" w:space="0" w:color="auto"/>
        <w:bottom w:val="none" w:sz="0" w:space="0" w:color="auto"/>
        <w:right w:val="none" w:sz="0" w:space="0" w:color="auto"/>
      </w:divBdr>
    </w:div>
    <w:div w:id="57175229">
      <w:bodyDiv w:val="1"/>
      <w:marLeft w:val="0"/>
      <w:marRight w:val="0"/>
      <w:marTop w:val="0"/>
      <w:marBottom w:val="0"/>
      <w:divBdr>
        <w:top w:val="none" w:sz="0" w:space="0" w:color="auto"/>
        <w:left w:val="none" w:sz="0" w:space="0" w:color="auto"/>
        <w:bottom w:val="none" w:sz="0" w:space="0" w:color="auto"/>
        <w:right w:val="none" w:sz="0" w:space="0" w:color="auto"/>
      </w:divBdr>
    </w:div>
    <w:div w:id="58795396">
      <w:bodyDiv w:val="1"/>
      <w:marLeft w:val="0"/>
      <w:marRight w:val="0"/>
      <w:marTop w:val="0"/>
      <w:marBottom w:val="0"/>
      <w:divBdr>
        <w:top w:val="none" w:sz="0" w:space="0" w:color="auto"/>
        <w:left w:val="none" w:sz="0" w:space="0" w:color="auto"/>
        <w:bottom w:val="none" w:sz="0" w:space="0" w:color="auto"/>
        <w:right w:val="none" w:sz="0" w:space="0" w:color="auto"/>
      </w:divBdr>
    </w:div>
    <w:div w:id="93021155">
      <w:bodyDiv w:val="1"/>
      <w:marLeft w:val="0"/>
      <w:marRight w:val="0"/>
      <w:marTop w:val="0"/>
      <w:marBottom w:val="0"/>
      <w:divBdr>
        <w:top w:val="none" w:sz="0" w:space="0" w:color="auto"/>
        <w:left w:val="none" w:sz="0" w:space="0" w:color="auto"/>
        <w:bottom w:val="none" w:sz="0" w:space="0" w:color="auto"/>
        <w:right w:val="none" w:sz="0" w:space="0" w:color="auto"/>
      </w:divBdr>
    </w:div>
    <w:div w:id="156699481">
      <w:bodyDiv w:val="1"/>
      <w:marLeft w:val="0"/>
      <w:marRight w:val="0"/>
      <w:marTop w:val="0"/>
      <w:marBottom w:val="0"/>
      <w:divBdr>
        <w:top w:val="none" w:sz="0" w:space="0" w:color="auto"/>
        <w:left w:val="none" w:sz="0" w:space="0" w:color="auto"/>
        <w:bottom w:val="none" w:sz="0" w:space="0" w:color="auto"/>
        <w:right w:val="none" w:sz="0" w:space="0" w:color="auto"/>
      </w:divBdr>
    </w:div>
    <w:div w:id="158276884">
      <w:bodyDiv w:val="1"/>
      <w:marLeft w:val="0"/>
      <w:marRight w:val="0"/>
      <w:marTop w:val="0"/>
      <w:marBottom w:val="0"/>
      <w:divBdr>
        <w:top w:val="none" w:sz="0" w:space="0" w:color="auto"/>
        <w:left w:val="none" w:sz="0" w:space="0" w:color="auto"/>
        <w:bottom w:val="none" w:sz="0" w:space="0" w:color="auto"/>
        <w:right w:val="none" w:sz="0" w:space="0" w:color="auto"/>
      </w:divBdr>
    </w:div>
    <w:div w:id="163592960">
      <w:bodyDiv w:val="1"/>
      <w:marLeft w:val="0"/>
      <w:marRight w:val="0"/>
      <w:marTop w:val="0"/>
      <w:marBottom w:val="0"/>
      <w:divBdr>
        <w:top w:val="none" w:sz="0" w:space="0" w:color="auto"/>
        <w:left w:val="none" w:sz="0" w:space="0" w:color="auto"/>
        <w:bottom w:val="none" w:sz="0" w:space="0" w:color="auto"/>
        <w:right w:val="none" w:sz="0" w:space="0" w:color="auto"/>
      </w:divBdr>
    </w:div>
    <w:div w:id="186405289">
      <w:bodyDiv w:val="1"/>
      <w:marLeft w:val="0"/>
      <w:marRight w:val="0"/>
      <w:marTop w:val="0"/>
      <w:marBottom w:val="0"/>
      <w:divBdr>
        <w:top w:val="none" w:sz="0" w:space="0" w:color="auto"/>
        <w:left w:val="none" w:sz="0" w:space="0" w:color="auto"/>
        <w:bottom w:val="none" w:sz="0" w:space="0" w:color="auto"/>
        <w:right w:val="none" w:sz="0" w:space="0" w:color="auto"/>
      </w:divBdr>
    </w:div>
    <w:div w:id="187064346">
      <w:bodyDiv w:val="1"/>
      <w:marLeft w:val="0"/>
      <w:marRight w:val="0"/>
      <w:marTop w:val="0"/>
      <w:marBottom w:val="0"/>
      <w:divBdr>
        <w:top w:val="none" w:sz="0" w:space="0" w:color="auto"/>
        <w:left w:val="none" w:sz="0" w:space="0" w:color="auto"/>
        <w:bottom w:val="none" w:sz="0" w:space="0" w:color="auto"/>
        <w:right w:val="none" w:sz="0" w:space="0" w:color="auto"/>
      </w:divBdr>
    </w:div>
    <w:div w:id="204145233">
      <w:bodyDiv w:val="1"/>
      <w:marLeft w:val="0"/>
      <w:marRight w:val="0"/>
      <w:marTop w:val="0"/>
      <w:marBottom w:val="0"/>
      <w:divBdr>
        <w:top w:val="none" w:sz="0" w:space="0" w:color="auto"/>
        <w:left w:val="none" w:sz="0" w:space="0" w:color="auto"/>
        <w:bottom w:val="none" w:sz="0" w:space="0" w:color="auto"/>
        <w:right w:val="none" w:sz="0" w:space="0" w:color="auto"/>
      </w:divBdr>
    </w:div>
    <w:div w:id="210120519">
      <w:bodyDiv w:val="1"/>
      <w:marLeft w:val="0"/>
      <w:marRight w:val="0"/>
      <w:marTop w:val="0"/>
      <w:marBottom w:val="0"/>
      <w:divBdr>
        <w:top w:val="none" w:sz="0" w:space="0" w:color="auto"/>
        <w:left w:val="none" w:sz="0" w:space="0" w:color="auto"/>
        <w:bottom w:val="none" w:sz="0" w:space="0" w:color="auto"/>
        <w:right w:val="none" w:sz="0" w:space="0" w:color="auto"/>
      </w:divBdr>
    </w:div>
    <w:div w:id="287976281">
      <w:bodyDiv w:val="1"/>
      <w:marLeft w:val="0"/>
      <w:marRight w:val="0"/>
      <w:marTop w:val="0"/>
      <w:marBottom w:val="0"/>
      <w:divBdr>
        <w:top w:val="none" w:sz="0" w:space="0" w:color="auto"/>
        <w:left w:val="none" w:sz="0" w:space="0" w:color="auto"/>
        <w:bottom w:val="none" w:sz="0" w:space="0" w:color="auto"/>
        <w:right w:val="none" w:sz="0" w:space="0" w:color="auto"/>
      </w:divBdr>
      <w:divsChild>
        <w:div w:id="894779536">
          <w:marLeft w:val="0"/>
          <w:marRight w:val="0"/>
          <w:marTop w:val="0"/>
          <w:marBottom w:val="0"/>
          <w:divBdr>
            <w:top w:val="none" w:sz="0" w:space="0" w:color="auto"/>
            <w:left w:val="none" w:sz="0" w:space="0" w:color="auto"/>
            <w:bottom w:val="none" w:sz="0" w:space="0" w:color="auto"/>
            <w:right w:val="none" w:sz="0" w:space="0" w:color="auto"/>
          </w:divBdr>
        </w:div>
        <w:div w:id="1867060469">
          <w:marLeft w:val="0"/>
          <w:marRight w:val="0"/>
          <w:marTop w:val="0"/>
          <w:marBottom w:val="0"/>
          <w:divBdr>
            <w:top w:val="none" w:sz="0" w:space="0" w:color="auto"/>
            <w:left w:val="none" w:sz="0" w:space="0" w:color="auto"/>
            <w:bottom w:val="none" w:sz="0" w:space="0" w:color="auto"/>
            <w:right w:val="none" w:sz="0" w:space="0" w:color="auto"/>
          </w:divBdr>
        </w:div>
        <w:div w:id="409161326">
          <w:marLeft w:val="0"/>
          <w:marRight w:val="0"/>
          <w:marTop w:val="0"/>
          <w:marBottom w:val="0"/>
          <w:divBdr>
            <w:top w:val="none" w:sz="0" w:space="0" w:color="auto"/>
            <w:left w:val="none" w:sz="0" w:space="0" w:color="auto"/>
            <w:bottom w:val="none" w:sz="0" w:space="0" w:color="auto"/>
            <w:right w:val="none" w:sz="0" w:space="0" w:color="auto"/>
          </w:divBdr>
        </w:div>
        <w:div w:id="983966758">
          <w:marLeft w:val="0"/>
          <w:marRight w:val="0"/>
          <w:marTop w:val="0"/>
          <w:marBottom w:val="0"/>
          <w:divBdr>
            <w:top w:val="none" w:sz="0" w:space="0" w:color="auto"/>
            <w:left w:val="none" w:sz="0" w:space="0" w:color="auto"/>
            <w:bottom w:val="none" w:sz="0" w:space="0" w:color="auto"/>
            <w:right w:val="none" w:sz="0" w:space="0" w:color="auto"/>
          </w:divBdr>
        </w:div>
        <w:div w:id="1089615502">
          <w:marLeft w:val="0"/>
          <w:marRight w:val="0"/>
          <w:marTop w:val="0"/>
          <w:marBottom w:val="0"/>
          <w:divBdr>
            <w:top w:val="none" w:sz="0" w:space="0" w:color="auto"/>
            <w:left w:val="none" w:sz="0" w:space="0" w:color="auto"/>
            <w:bottom w:val="none" w:sz="0" w:space="0" w:color="auto"/>
            <w:right w:val="none" w:sz="0" w:space="0" w:color="auto"/>
          </w:divBdr>
        </w:div>
        <w:div w:id="813065552">
          <w:marLeft w:val="0"/>
          <w:marRight w:val="0"/>
          <w:marTop w:val="0"/>
          <w:marBottom w:val="0"/>
          <w:divBdr>
            <w:top w:val="none" w:sz="0" w:space="0" w:color="auto"/>
            <w:left w:val="none" w:sz="0" w:space="0" w:color="auto"/>
            <w:bottom w:val="none" w:sz="0" w:space="0" w:color="auto"/>
            <w:right w:val="none" w:sz="0" w:space="0" w:color="auto"/>
          </w:divBdr>
        </w:div>
        <w:div w:id="1391080204">
          <w:marLeft w:val="0"/>
          <w:marRight w:val="0"/>
          <w:marTop w:val="0"/>
          <w:marBottom w:val="0"/>
          <w:divBdr>
            <w:top w:val="none" w:sz="0" w:space="0" w:color="auto"/>
            <w:left w:val="none" w:sz="0" w:space="0" w:color="auto"/>
            <w:bottom w:val="none" w:sz="0" w:space="0" w:color="auto"/>
            <w:right w:val="none" w:sz="0" w:space="0" w:color="auto"/>
          </w:divBdr>
        </w:div>
        <w:div w:id="1512404877">
          <w:marLeft w:val="0"/>
          <w:marRight w:val="0"/>
          <w:marTop w:val="0"/>
          <w:marBottom w:val="0"/>
          <w:divBdr>
            <w:top w:val="none" w:sz="0" w:space="0" w:color="auto"/>
            <w:left w:val="none" w:sz="0" w:space="0" w:color="auto"/>
            <w:bottom w:val="none" w:sz="0" w:space="0" w:color="auto"/>
            <w:right w:val="none" w:sz="0" w:space="0" w:color="auto"/>
          </w:divBdr>
        </w:div>
        <w:div w:id="210264762">
          <w:marLeft w:val="0"/>
          <w:marRight w:val="0"/>
          <w:marTop w:val="0"/>
          <w:marBottom w:val="0"/>
          <w:divBdr>
            <w:top w:val="none" w:sz="0" w:space="0" w:color="auto"/>
            <w:left w:val="none" w:sz="0" w:space="0" w:color="auto"/>
            <w:bottom w:val="none" w:sz="0" w:space="0" w:color="auto"/>
            <w:right w:val="none" w:sz="0" w:space="0" w:color="auto"/>
          </w:divBdr>
        </w:div>
      </w:divsChild>
    </w:div>
    <w:div w:id="337195667">
      <w:bodyDiv w:val="1"/>
      <w:marLeft w:val="0"/>
      <w:marRight w:val="0"/>
      <w:marTop w:val="0"/>
      <w:marBottom w:val="0"/>
      <w:divBdr>
        <w:top w:val="none" w:sz="0" w:space="0" w:color="auto"/>
        <w:left w:val="none" w:sz="0" w:space="0" w:color="auto"/>
        <w:bottom w:val="none" w:sz="0" w:space="0" w:color="auto"/>
        <w:right w:val="none" w:sz="0" w:space="0" w:color="auto"/>
      </w:divBdr>
    </w:div>
    <w:div w:id="355814891">
      <w:bodyDiv w:val="1"/>
      <w:marLeft w:val="0"/>
      <w:marRight w:val="0"/>
      <w:marTop w:val="0"/>
      <w:marBottom w:val="0"/>
      <w:divBdr>
        <w:top w:val="none" w:sz="0" w:space="0" w:color="auto"/>
        <w:left w:val="none" w:sz="0" w:space="0" w:color="auto"/>
        <w:bottom w:val="none" w:sz="0" w:space="0" w:color="auto"/>
        <w:right w:val="none" w:sz="0" w:space="0" w:color="auto"/>
      </w:divBdr>
    </w:div>
    <w:div w:id="386298054">
      <w:bodyDiv w:val="1"/>
      <w:marLeft w:val="0"/>
      <w:marRight w:val="0"/>
      <w:marTop w:val="0"/>
      <w:marBottom w:val="0"/>
      <w:divBdr>
        <w:top w:val="none" w:sz="0" w:space="0" w:color="auto"/>
        <w:left w:val="none" w:sz="0" w:space="0" w:color="auto"/>
        <w:bottom w:val="none" w:sz="0" w:space="0" w:color="auto"/>
        <w:right w:val="none" w:sz="0" w:space="0" w:color="auto"/>
      </w:divBdr>
    </w:div>
    <w:div w:id="489565541">
      <w:bodyDiv w:val="1"/>
      <w:marLeft w:val="0"/>
      <w:marRight w:val="0"/>
      <w:marTop w:val="0"/>
      <w:marBottom w:val="0"/>
      <w:divBdr>
        <w:top w:val="none" w:sz="0" w:space="0" w:color="auto"/>
        <w:left w:val="none" w:sz="0" w:space="0" w:color="auto"/>
        <w:bottom w:val="none" w:sz="0" w:space="0" w:color="auto"/>
        <w:right w:val="none" w:sz="0" w:space="0" w:color="auto"/>
      </w:divBdr>
    </w:div>
    <w:div w:id="493572428">
      <w:bodyDiv w:val="1"/>
      <w:marLeft w:val="0"/>
      <w:marRight w:val="0"/>
      <w:marTop w:val="0"/>
      <w:marBottom w:val="0"/>
      <w:divBdr>
        <w:top w:val="none" w:sz="0" w:space="0" w:color="auto"/>
        <w:left w:val="none" w:sz="0" w:space="0" w:color="auto"/>
        <w:bottom w:val="none" w:sz="0" w:space="0" w:color="auto"/>
        <w:right w:val="none" w:sz="0" w:space="0" w:color="auto"/>
      </w:divBdr>
    </w:div>
    <w:div w:id="576475216">
      <w:bodyDiv w:val="1"/>
      <w:marLeft w:val="0"/>
      <w:marRight w:val="0"/>
      <w:marTop w:val="0"/>
      <w:marBottom w:val="0"/>
      <w:divBdr>
        <w:top w:val="none" w:sz="0" w:space="0" w:color="auto"/>
        <w:left w:val="none" w:sz="0" w:space="0" w:color="auto"/>
        <w:bottom w:val="none" w:sz="0" w:space="0" w:color="auto"/>
        <w:right w:val="none" w:sz="0" w:space="0" w:color="auto"/>
      </w:divBdr>
    </w:div>
    <w:div w:id="596522841">
      <w:bodyDiv w:val="1"/>
      <w:marLeft w:val="0"/>
      <w:marRight w:val="0"/>
      <w:marTop w:val="0"/>
      <w:marBottom w:val="0"/>
      <w:divBdr>
        <w:top w:val="none" w:sz="0" w:space="0" w:color="auto"/>
        <w:left w:val="none" w:sz="0" w:space="0" w:color="auto"/>
        <w:bottom w:val="none" w:sz="0" w:space="0" w:color="auto"/>
        <w:right w:val="none" w:sz="0" w:space="0" w:color="auto"/>
      </w:divBdr>
    </w:div>
    <w:div w:id="614405218">
      <w:bodyDiv w:val="1"/>
      <w:marLeft w:val="0"/>
      <w:marRight w:val="0"/>
      <w:marTop w:val="0"/>
      <w:marBottom w:val="0"/>
      <w:divBdr>
        <w:top w:val="none" w:sz="0" w:space="0" w:color="auto"/>
        <w:left w:val="none" w:sz="0" w:space="0" w:color="auto"/>
        <w:bottom w:val="none" w:sz="0" w:space="0" w:color="auto"/>
        <w:right w:val="none" w:sz="0" w:space="0" w:color="auto"/>
      </w:divBdr>
    </w:div>
    <w:div w:id="709917892">
      <w:bodyDiv w:val="1"/>
      <w:marLeft w:val="0"/>
      <w:marRight w:val="0"/>
      <w:marTop w:val="0"/>
      <w:marBottom w:val="0"/>
      <w:divBdr>
        <w:top w:val="none" w:sz="0" w:space="0" w:color="auto"/>
        <w:left w:val="none" w:sz="0" w:space="0" w:color="auto"/>
        <w:bottom w:val="none" w:sz="0" w:space="0" w:color="auto"/>
        <w:right w:val="none" w:sz="0" w:space="0" w:color="auto"/>
      </w:divBdr>
      <w:divsChild>
        <w:div w:id="592787324">
          <w:marLeft w:val="0"/>
          <w:marRight w:val="0"/>
          <w:marTop w:val="0"/>
          <w:marBottom w:val="0"/>
          <w:divBdr>
            <w:top w:val="none" w:sz="0" w:space="0" w:color="auto"/>
            <w:left w:val="none" w:sz="0" w:space="0" w:color="auto"/>
            <w:bottom w:val="none" w:sz="0" w:space="0" w:color="auto"/>
            <w:right w:val="none" w:sz="0" w:space="0" w:color="auto"/>
          </w:divBdr>
        </w:div>
        <w:div w:id="823202646">
          <w:marLeft w:val="0"/>
          <w:marRight w:val="0"/>
          <w:marTop w:val="0"/>
          <w:marBottom w:val="0"/>
          <w:divBdr>
            <w:top w:val="none" w:sz="0" w:space="0" w:color="auto"/>
            <w:left w:val="none" w:sz="0" w:space="0" w:color="auto"/>
            <w:bottom w:val="none" w:sz="0" w:space="0" w:color="auto"/>
            <w:right w:val="none" w:sz="0" w:space="0" w:color="auto"/>
          </w:divBdr>
        </w:div>
        <w:div w:id="1227885816">
          <w:marLeft w:val="0"/>
          <w:marRight w:val="0"/>
          <w:marTop w:val="0"/>
          <w:marBottom w:val="0"/>
          <w:divBdr>
            <w:top w:val="none" w:sz="0" w:space="0" w:color="auto"/>
            <w:left w:val="none" w:sz="0" w:space="0" w:color="auto"/>
            <w:bottom w:val="none" w:sz="0" w:space="0" w:color="auto"/>
            <w:right w:val="none" w:sz="0" w:space="0" w:color="auto"/>
          </w:divBdr>
        </w:div>
        <w:div w:id="297420621">
          <w:marLeft w:val="0"/>
          <w:marRight w:val="0"/>
          <w:marTop w:val="0"/>
          <w:marBottom w:val="0"/>
          <w:divBdr>
            <w:top w:val="none" w:sz="0" w:space="0" w:color="auto"/>
            <w:left w:val="none" w:sz="0" w:space="0" w:color="auto"/>
            <w:bottom w:val="none" w:sz="0" w:space="0" w:color="auto"/>
            <w:right w:val="none" w:sz="0" w:space="0" w:color="auto"/>
          </w:divBdr>
        </w:div>
        <w:div w:id="1600142334">
          <w:marLeft w:val="0"/>
          <w:marRight w:val="0"/>
          <w:marTop w:val="0"/>
          <w:marBottom w:val="0"/>
          <w:divBdr>
            <w:top w:val="none" w:sz="0" w:space="0" w:color="auto"/>
            <w:left w:val="none" w:sz="0" w:space="0" w:color="auto"/>
            <w:bottom w:val="none" w:sz="0" w:space="0" w:color="auto"/>
            <w:right w:val="none" w:sz="0" w:space="0" w:color="auto"/>
          </w:divBdr>
        </w:div>
        <w:div w:id="110906853">
          <w:marLeft w:val="0"/>
          <w:marRight w:val="0"/>
          <w:marTop w:val="0"/>
          <w:marBottom w:val="0"/>
          <w:divBdr>
            <w:top w:val="none" w:sz="0" w:space="0" w:color="auto"/>
            <w:left w:val="none" w:sz="0" w:space="0" w:color="auto"/>
            <w:bottom w:val="none" w:sz="0" w:space="0" w:color="auto"/>
            <w:right w:val="none" w:sz="0" w:space="0" w:color="auto"/>
          </w:divBdr>
          <w:divsChild>
            <w:div w:id="295187681">
              <w:marLeft w:val="0"/>
              <w:marRight w:val="0"/>
              <w:marTop w:val="0"/>
              <w:marBottom w:val="0"/>
              <w:divBdr>
                <w:top w:val="none" w:sz="0" w:space="0" w:color="auto"/>
                <w:left w:val="none" w:sz="0" w:space="0" w:color="auto"/>
                <w:bottom w:val="none" w:sz="0" w:space="0" w:color="auto"/>
                <w:right w:val="none" w:sz="0" w:space="0" w:color="auto"/>
              </w:divBdr>
            </w:div>
            <w:div w:id="851837116">
              <w:marLeft w:val="0"/>
              <w:marRight w:val="0"/>
              <w:marTop w:val="0"/>
              <w:marBottom w:val="0"/>
              <w:divBdr>
                <w:top w:val="none" w:sz="0" w:space="0" w:color="auto"/>
                <w:left w:val="none" w:sz="0" w:space="0" w:color="auto"/>
                <w:bottom w:val="none" w:sz="0" w:space="0" w:color="auto"/>
                <w:right w:val="none" w:sz="0" w:space="0" w:color="auto"/>
              </w:divBdr>
            </w:div>
            <w:div w:id="506216119">
              <w:marLeft w:val="0"/>
              <w:marRight w:val="0"/>
              <w:marTop w:val="0"/>
              <w:marBottom w:val="0"/>
              <w:divBdr>
                <w:top w:val="none" w:sz="0" w:space="0" w:color="auto"/>
                <w:left w:val="none" w:sz="0" w:space="0" w:color="auto"/>
                <w:bottom w:val="none" w:sz="0" w:space="0" w:color="auto"/>
                <w:right w:val="none" w:sz="0" w:space="0" w:color="auto"/>
              </w:divBdr>
            </w:div>
            <w:div w:id="971134146">
              <w:marLeft w:val="0"/>
              <w:marRight w:val="0"/>
              <w:marTop w:val="0"/>
              <w:marBottom w:val="0"/>
              <w:divBdr>
                <w:top w:val="none" w:sz="0" w:space="0" w:color="auto"/>
                <w:left w:val="none" w:sz="0" w:space="0" w:color="auto"/>
                <w:bottom w:val="none" w:sz="0" w:space="0" w:color="auto"/>
                <w:right w:val="none" w:sz="0" w:space="0" w:color="auto"/>
              </w:divBdr>
            </w:div>
            <w:div w:id="1006905095">
              <w:marLeft w:val="0"/>
              <w:marRight w:val="0"/>
              <w:marTop w:val="0"/>
              <w:marBottom w:val="0"/>
              <w:divBdr>
                <w:top w:val="none" w:sz="0" w:space="0" w:color="auto"/>
                <w:left w:val="none" w:sz="0" w:space="0" w:color="auto"/>
                <w:bottom w:val="none" w:sz="0" w:space="0" w:color="auto"/>
                <w:right w:val="none" w:sz="0" w:space="0" w:color="auto"/>
              </w:divBdr>
            </w:div>
            <w:div w:id="1116831102">
              <w:marLeft w:val="0"/>
              <w:marRight w:val="0"/>
              <w:marTop w:val="0"/>
              <w:marBottom w:val="0"/>
              <w:divBdr>
                <w:top w:val="none" w:sz="0" w:space="0" w:color="auto"/>
                <w:left w:val="none" w:sz="0" w:space="0" w:color="auto"/>
                <w:bottom w:val="none" w:sz="0" w:space="0" w:color="auto"/>
                <w:right w:val="none" w:sz="0" w:space="0" w:color="auto"/>
              </w:divBdr>
            </w:div>
            <w:div w:id="1748572333">
              <w:marLeft w:val="0"/>
              <w:marRight w:val="0"/>
              <w:marTop w:val="0"/>
              <w:marBottom w:val="0"/>
              <w:divBdr>
                <w:top w:val="none" w:sz="0" w:space="0" w:color="auto"/>
                <w:left w:val="none" w:sz="0" w:space="0" w:color="auto"/>
                <w:bottom w:val="none" w:sz="0" w:space="0" w:color="auto"/>
                <w:right w:val="none" w:sz="0" w:space="0" w:color="auto"/>
              </w:divBdr>
            </w:div>
            <w:div w:id="699478170">
              <w:marLeft w:val="0"/>
              <w:marRight w:val="0"/>
              <w:marTop w:val="0"/>
              <w:marBottom w:val="0"/>
              <w:divBdr>
                <w:top w:val="none" w:sz="0" w:space="0" w:color="auto"/>
                <w:left w:val="none" w:sz="0" w:space="0" w:color="auto"/>
                <w:bottom w:val="none" w:sz="0" w:space="0" w:color="auto"/>
                <w:right w:val="none" w:sz="0" w:space="0" w:color="auto"/>
              </w:divBdr>
            </w:div>
            <w:div w:id="275719786">
              <w:marLeft w:val="0"/>
              <w:marRight w:val="0"/>
              <w:marTop w:val="0"/>
              <w:marBottom w:val="0"/>
              <w:divBdr>
                <w:top w:val="none" w:sz="0" w:space="0" w:color="auto"/>
                <w:left w:val="none" w:sz="0" w:space="0" w:color="auto"/>
                <w:bottom w:val="none" w:sz="0" w:space="0" w:color="auto"/>
                <w:right w:val="none" w:sz="0" w:space="0" w:color="auto"/>
              </w:divBdr>
            </w:div>
            <w:div w:id="863440135">
              <w:marLeft w:val="0"/>
              <w:marRight w:val="0"/>
              <w:marTop w:val="0"/>
              <w:marBottom w:val="0"/>
              <w:divBdr>
                <w:top w:val="none" w:sz="0" w:space="0" w:color="auto"/>
                <w:left w:val="none" w:sz="0" w:space="0" w:color="auto"/>
                <w:bottom w:val="none" w:sz="0" w:space="0" w:color="auto"/>
                <w:right w:val="none" w:sz="0" w:space="0" w:color="auto"/>
              </w:divBdr>
            </w:div>
            <w:div w:id="1426607202">
              <w:marLeft w:val="0"/>
              <w:marRight w:val="0"/>
              <w:marTop w:val="0"/>
              <w:marBottom w:val="0"/>
              <w:divBdr>
                <w:top w:val="none" w:sz="0" w:space="0" w:color="auto"/>
                <w:left w:val="none" w:sz="0" w:space="0" w:color="auto"/>
                <w:bottom w:val="none" w:sz="0" w:space="0" w:color="auto"/>
                <w:right w:val="none" w:sz="0" w:space="0" w:color="auto"/>
              </w:divBdr>
            </w:div>
            <w:div w:id="1793016221">
              <w:marLeft w:val="0"/>
              <w:marRight w:val="0"/>
              <w:marTop w:val="0"/>
              <w:marBottom w:val="0"/>
              <w:divBdr>
                <w:top w:val="none" w:sz="0" w:space="0" w:color="auto"/>
                <w:left w:val="none" w:sz="0" w:space="0" w:color="auto"/>
                <w:bottom w:val="none" w:sz="0" w:space="0" w:color="auto"/>
                <w:right w:val="none" w:sz="0" w:space="0" w:color="auto"/>
              </w:divBdr>
            </w:div>
            <w:div w:id="784039353">
              <w:marLeft w:val="0"/>
              <w:marRight w:val="0"/>
              <w:marTop w:val="0"/>
              <w:marBottom w:val="0"/>
              <w:divBdr>
                <w:top w:val="none" w:sz="0" w:space="0" w:color="auto"/>
                <w:left w:val="none" w:sz="0" w:space="0" w:color="auto"/>
                <w:bottom w:val="none" w:sz="0" w:space="0" w:color="auto"/>
                <w:right w:val="none" w:sz="0" w:space="0" w:color="auto"/>
              </w:divBdr>
            </w:div>
            <w:div w:id="1582641141">
              <w:marLeft w:val="0"/>
              <w:marRight w:val="0"/>
              <w:marTop w:val="0"/>
              <w:marBottom w:val="0"/>
              <w:divBdr>
                <w:top w:val="none" w:sz="0" w:space="0" w:color="auto"/>
                <w:left w:val="none" w:sz="0" w:space="0" w:color="auto"/>
                <w:bottom w:val="none" w:sz="0" w:space="0" w:color="auto"/>
                <w:right w:val="none" w:sz="0" w:space="0" w:color="auto"/>
              </w:divBdr>
            </w:div>
            <w:div w:id="1927036165">
              <w:marLeft w:val="0"/>
              <w:marRight w:val="0"/>
              <w:marTop w:val="0"/>
              <w:marBottom w:val="0"/>
              <w:divBdr>
                <w:top w:val="none" w:sz="0" w:space="0" w:color="auto"/>
                <w:left w:val="none" w:sz="0" w:space="0" w:color="auto"/>
                <w:bottom w:val="none" w:sz="0" w:space="0" w:color="auto"/>
                <w:right w:val="none" w:sz="0" w:space="0" w:color="auto"/>
              </w:divBdr>
            </w:div>
            <w:div w:id="186480412">
              <w:marLeft w:val="0"/>
              <w:marRight w:val="0"/>
              <w:marTop w:val="0"/>
              <w:marBottom w:val="0"/>
              <w:divBdr>
                <w:top w:val="none" w:sz="0" w:space="0" w:color="auto"/>
                <w:left w:val="none" w:sz="0" w:space="0" w:color="auto"/>
                <w:bottom w:val="none" w:sz="0" w:space="0" w:color="auto"/>
                <w:right w:val="none" w:sz="0" w:space="0" w:color="auto"/>
              </w:divBdr>
            </w:div>
            <w:div w:id="419834506">
              <w:marLeft w:val="0"/>
              <w:marRight w:val="0"/>
              <w:marTop w:val="0"/>
              <w:marBottom w:val="0"/>
              <w:divBdr>
                <w:top w:val="none" w:sz="0" w:space="0" w:color="auto"/>
                <w:left w:val="none" w:sz="0" w:space="0" w:color="auto"/>
                <w:bottom w:val="none" w:sz="0" w:space="0" w:color="auto"/>
                <w:right w:val="none" w:sz="0" w:space="0" w:color="auto"/>
              </w:divBdr>
            </w:div>
            <w:div w:id="2137871502">
              <w:marLeft w:val="0"/>
              <w:marRight w:val="0"/>
              <w:marTop w:val="0"/>
              <w:marBottom w:val="0"/>
              <w:divBdr>
                <w:top w:val="none" w:sz="0" w:space="0" w:color="auto"/>
                <w:left w:val="none" w:sz="0" w:space="0" w:color="auto"/>
                <w:bottom w:val="none" w:sz="0" w:space="0" w:color="auto"/>
                <w:right w:val="none" w:sz="0" w:space="0" w:color="auto"/>
              </w:divBdr>
            </w:div>
            <w:div w:id="2084597336">
              <w:marLeft w:val="0"/>
              <w:marRight w:val="0"/>
              <w:marTop w:val="0"/>
              <w:marBottom w:val="0"/>
              <w:divBdr>
                <w:top w:val="none" w:sz="0" w:space="0" w:color="auto"/>
                <w:left w:val="none" w:sz="0" w:space="0" w:color="auto"/>
                <w:bottom w:val="none" w:sz="0" w:space="0" w:color="auto"/>
                <w:right w:val="none" w:sz="0" w:space="0" w:color="auto"/>
              </w:divBdr>
            </w:div>
            <w:div w:id="1585840542">
              <w:marLeft w:val="0"/>
              <w:marRight w:val="0"/>
              <w:marTop w:val="0"/>
              <w:marBottom w:val="0"/>
              <w:divBdr>
                <w:top w:val="none" w:sz="0" w:space="0" w:color="auto"/>
                <w:left w:val="none" w:sz="0" w:space="0" w:color="auto"/>
                <w:bottom w:val="none" w:sz="0" w:space="0" w:color="auto"/>
                <w:right w:val="none" w:sz="0" w:space="0" w:color="auto"/>
              </w:divBdr>
            </w:div>
          </w:divsChild>
        </w:div>
        <w:div w:id="1597789160">
          <w:marLeft w:val="0"/>
          <w:marRight w:val="0"/>
          <w:marTop w:val="0"/>
          <w:marBottom w:val="0"/>
          <w:divBdr>
            <w:top w:val="none" w:sz="0" w:space="0" w:color="auto"/>
            <w:left w:val="none" w:sz="0" w:space="0" w:color="auto"/>
            <w:bottom w:val="none" w:sz="0" w:space="0" w:color="auto"/>
            <w:right w:val="none" w:sz="0" w:space="0" w:color="auto"/>
          </w:divBdr>
        </w:div>
        <w:div w:id="2047369097">
          <w:marLeft w:val="0"/>
          <w:marRight w:val="0"/>
          <w:marTop w:val="0"/>
          <w:marBottom w:val="0"/>
          <w:divBdr>
            <w:top w:val="none" w:sz="0" w:space="0" w:color="auto"/>
            <w:left w:val="none" w:sz="0" w:space="0" w:color="auto"/>
            <w:bottom w:val="none" w:sz="0" w:space="0" w:color="auto"/>
            <w:right w:val="none" w:sz="0" w:space="0" w:color="auto"/>
          </w:divBdr>
        </w:div>
        <w:div w:id="497232745">
          <w:marLeft w:val="0"/>
          <w:marRight w:val="0"/>
          <w:marTop w:val="0"/>
          <w:marBottom w:val="0"/>
          <w:divBdr>
            <w:top w:val="none" w:sz="0" w:space="0" w:color="auto"/>
            <w:left w:val="none" w:sz="0" w:space="0" w:color="auto"/>
            <w:bottom w:val="none" w:sz="0" w:space="0" w:color="auto"/>
            <w:right w:val="none" w:sz="0" w:space="0" w:color="auto"/>
          </w:divBdr>
        </w:div>
        <w:div w:id="1916478122">
          <w:marLeft w:val="0"/>
          <w:marRight w:val="0"/>
          <w:marTop w:val="0"/>
          <w:marBottom w:val="0"/>
          <w:divBdr>
            <w:top w:val="none" w:sz="0" w:space="0" w:color="auto"/>
            <w:left w:val="none" w:sz="0" w:space="0" w:color="auto"/>
            <w:bottom w:val="none" w:sz="0" w:space="0" w:color="auto"/>
            <w:right w:val="none" w:sz="0" w:space="0" w:color="auto"/>
          </w:divBdr>
        </w:div>
        <w:div w:id="1595625159">
          <w:marLeft w:val="0"/>
          <w:marRight w:val="0"/>
          <w:marTop w:val="0"/>
          <w:marBottom w:val="0"/>
          <w:divBdr>
            <w:top w:val="none" w:sz="0" w:space="0" w:color="auto"/>
            <w:left w:val="none" w:sz="0" w:space="0" w:color="auto"/>
            <w:bottom w:val="none" w:sz="0" w:space="0" w:color="auto"/>
            <w:right w:val="none" w:sz="0" w:space="0" w:color="auto"/>
          </w:divBdr>
        </w:div>
        <w:div w:id="1421368091">
          <w:marLeft w:val="0"/>
          <w:marRight w:val="0"/>
          <w:marTop w:val="0"/>
          <w:marBottom w:val="0"/>
          <w:divBdr>
            <w:top w:val="none" w:sz="0" w:space="0" w:color="auto"/>
            <w:left w:val="none" w:sz="0" w:space="0" w:color="auto"/>
            <w:bottom w:val="none" w:sz="0" w:space="0" w:color="auto"/>
            <w:right w:val="none" w:sz="0" w:space="0" w:color="auto"/>
          </w:divBdr>
        </w:div>
        <w:div w:id="1084766230">
          <w:marLeft w:val="0"/>
          <w:marRight w:val="0"/>
          <w:marTop w:val="0"/>
          <w:marBottom w:val="0"/>
          <w:divBdr>
            <w:top w:val="none" w:sz="0" w:space="0" w:color="auto"/>
            <w:left w:val="none" w:sz="0" w:space="0" w:color="auto"/>
            <w:bottom w:val="none" w:sz="0" w:space="0" w:color="auto"/>
            <w:right w:val="none" w:sz="0" w:space="0" w:color="auto"/>
          </w:divBdr>
        </w:div>
        <w:div w:id="1252011825">
          <w:marLeft w:val="0"/>
          <w:marRight w:val="0"/>
          <w:marTop w:val="0"/>
          <w:marBottom w:val="0"/>
          <w:divBdr>
            <w:top w:val="none" w:sz="0" w:space="0" w:color="auto"/>
            <w:left w:val="none" w:sz="0" w:space="0" w:color="auto"/>
            <w:bottom w:val="none" w:sz="0" w:space="0" w:color="auto"/>
            <w:right w:val="none" w:sz="0" w:space="0" w:color="auto"/>
          </w:divBdr>
        </w:div>
        <w:div w:id="2095391521">
          <w:marLeft w:val="0"/>
          <w:marRight w:val="0"/>
          <w:marTop w:val="0"/>
          <w:marBottom w:val="0"/>
          <w:divBdr>
            <w:top w:val="none" w:sz="0" w:space="0" w:color="auto"/>
            <w:left w:val="none" w:sz="0" w:space="0" w:color="auto"/>
            <w:bottom w:val="none" w:sz="0" w:space="0" w:color="auto"/>
            <w:right w:val="none" w:sz="0" w:space="0" w:color="auto"/>
          </w:divBdr>
        </w:div>
        <w:div w:id="749348697">
          <w:marLeft w:val="0"/>
          <w:marRight w:val="0"/>
          <w:marTop w:val="0"/>
          <w:marBottom w:val="0"/>
          <w:divBdr>
            <w:top w:val="none" w:sz="0" w:space="0" w:color="auto"/>
            <w:left w:val="none" w:sz="0" w:space="0" w:color="auto"/>
            <w:bottom w:val="none" w:sz="0" w:space="0" w:color="auto"/>
            <w:right w:val="none" w:sz="0" w:space="0" w:color="auto"/>
          </w:divBdr>
        </w:div>
        <w:div w:id="125320180">
          <w:marLeft w:val="0"/>
          <w:marRight w:val="0"/>
          <w:marTop w:val="0"/>
          <w:marBottom w:val="0"/>
          <w:divBdr>
            <w:top w:val="none" w:sz="0" w:space="0" w:color="auto"/>
            <w:left w:val="none" w:sz="0" w:space="0" w:color="auto"/>
            <w:bottom w:val="none" w:sz="0" w:space="0" w:color="auto"/>
            <w:right w:val="none" w:sz="0" w:space="0" w:color="auto"/>
          </w:divBdr>
        </w:div>
        <w:div w:id="227808505">
          <w:marLeft w:val="0"/>
          <w:marRight w:val="0"/>
          <w:marTop w:val="0"/>
          <w:marBottom w:val="0"/>
          <w:divBdr>
            <w:top w:val="none" w:sz="0" w:space="0" w:color="auto"/>
            <w:left w:val="none" w:sz="0" w:space="0" w:color="auto"/>
            <w:bottom w:val="none" w:sz="0" w:space="0" w:color="auto"/>
            <w:right w:val="none" w:sz="0" w:space="0" w:color="auto"/>
          </w:divBdr>
        </w:div>
        <w:div w:id="743800348">
          <w:marLeft w:val="0"/>
          <w:marRight w:val="0"/>
          <w:marTop w:val="0"/>
          <w:marBottom w:val="0"/>
          <w:divBdr>
            <w:top w:val="none" w:sz="0" w:space="0" w:color="auto"/>
            <w:left w:val="none" w:sz="0" w:space="0" w:color="auto"/>
            <w:bottom w:val="none" w:sz="0" w:space="0" w:color="auto"/>
            <w:right w:val="none" w:sz="0" w:space="0" w:color="auto"/>
          </w:divBdr>
        </w:div>
        <w:div w:id="772550646">
          <w:marLeft w:val="0"/>
          <w:marRight w:val="0"/>
          <w:marTop w:val="0"/>
          <w:marBottom w:val="0"/>
          <w:divBdr>
            <w:top w:val="none" w:sz="0" w:space="0" w:color="auto"/>
            <w:left w:val="none" w:sz="0" w:space="0" w:color="auto"/>
            <w:bottom w:val="none" w:sz="0" w:space="0" w:color="auto"/>
            <w:right w:val="none" w:sz="0" w:space="0" w:color="auto"/>
          </w:divBdr>
        </w:div>
        <w:div w:id="107117571">
          <w:marLeft w:val="0"/>
          <w:marRight w:val="0"/>
          <w:marTop w:val="0"/>
          <w:marBottom w:val="0"/>
          <w:divBdr>
            <w:top w:val="none" w:sz="0" w:space="0" w:color="auto"/>
            <w:left w:val="none" w:sz="0" w:space="0" w:color="auto"/>
            <w:bottom w:val="none" w:sz="0" w:space="0" w:color="auto"/>
            <w:right w:val="none" w:sz="0" w:space="0" w:color="auto"/>
          </w:divBdr>
        </w:div>
        <w:div w:id="1014235473">
          <w:marLeft w:val="0"/>
          <w:marRight w:val="0"/>
          <w:marTop w:val="0"/>
          <w:marBottom w:val="0"/>
          <w:divBdr>
            <w:top w:val="none" w:sz="0" w:space="0" w:color="auto"/>
            <w:left w:val="none" w:sz="0" w:space="0" w:color="auto"/>
            <w:bottom w:val="none" w:sz="0" w:space="0" w:color="auto"/>
            <w:right w:val="none" w:sz="0" w:space="0" w:color="auto"/>
          </w:divBdr>
        </w:div>
        <w:div w:id="23362433">
          <w:marLeft w:val="0"/>
          <w:marRight w:val="0"/>
          <w:marTop w:val="0"/>
          <w:marBottom w:val="0"/>
          <w:divBdr>
            <w:top w:val="none" w:sz="0" w:space="0" w:color="auto"/>
            <w:left w:val="none" w:sz="0" w:space="0" w:color="auto"/>
            <w:bottom w:val="none" w:sz="0" w:space="0" w:color="auto"/>
            <w:right w:val="none" w:sz="0" w:space="0" w:color="auto"/>
          </w:divBdr>
        </w:div>
        <w:div w:id="913778318">
          <w:marLeft w:val="0"/>
          <w:marRight w:val="0"/>
          <w:marTop w:val="0"/>
          <w:marBottom w:val="0"/>
          <w:divBdr>
            <w:top w:val="none" w:sz="0" w:space="0" w:color="auto"/>
            <w:left w:val="none" w:sz="0" w:space="0" w:color="auto"/>
            <w:bottom w:val="none" w:sz="0" w:space="0" w:color="auto"/>
            <w:right w:val="none" w:sz="0" w:space="0" w:color="auto"/>
          </w:divBdr>
        </w:div>
        <w:div w:id="554123419">
          <w:marLeft w:val="0"/>
          <w:marRight w:val="0"/>
          <w:marTop w:val="0"/>
          <w:marBottom w:val="0"/>
          <w:divBdr>
            <w:top w:val="none" w:sz="0" w:space="0" w:color="auto"/>
            <w:left w:val="none" w:sz="0" w:space="0" w:color="auto"/>
            <w:bottom w:val="none" w:sz="0" w:space="0" w:color="auto"/>
            <w:right w:val="none" w:sz="0" w:space="0" w:color="auto"/>
          </w:divBdr>
        </w:div>
        <w:div w:id="232813148">
          <w:marLeft w:val="0"/>
          <w:marRight w:val="0"/>
          <w:marTop w:val="0"/>
          <w:marBottom w:val="0"/>
          <w:divBdr>
            <w:top w:val="none" w:sz="0" w:space="0" w:color="auto"/>
            <w:left w:val="none" w:sz="0" w:space="0" w:color="auto"/>
            <w:bottom w:val="none" w:sz="0" w:space="0" w:color="auto"/>
            <w:right w:val="none" w:sz="0" w:space="0" w:color="auto"/>
          </w:divBdr>
        </w:div>
        <w:div w:id="979846300">
          <w:marLeft w:val="0"/>
          <w:marRight w:val="0"/>
          <w:marTop w:val="0"/>
          <w:marBottom w:val="0"/>
          <w:divBdr>
            <w:top w:val="none" w:sz="0" w:space="0" w:color="auto"/>
            <w:left w:val="none" w:sz="0" w:space="0" w:color="auto"/>
            <w:bottom w:val="none" w:sz="0" w:space="0" w:color="auto"/>
            <w:right w:val="none" w:sz="0" w:space="0" w:color="auto"/>
          </w:divBdr>
          <w:divsChild>
            <w:div w:id="1421440863">
              <w:marLeft w:val="0"/>
              <w:marRight w:val="0"/>
              <w:marTop w:val="0"/>
              <w:marBottom w:val="0"/>
              <w:divBdr>
                <w:top w:val="none" w:sz="0" w:space="0" w:color="auto"/>
                <w:left w:val="none" w:sz="0" w:space="0" w:color="auto"/>
                <w:bottom w:val="none" w:sz="0" w:space="0" w:color="auto"/>
                <w:right w:val="none" w:sz="0" w:space="0" w:color="auto"/>
              </w:divBdr>
            </w:div>
            <w:div w:id="630289652">
              <w:marLeft w:val="0"/>
              <w:marRight w:val="0"/>
              <w:marTop w:val="0"/>
              <w:marBottom w:val="0"/>
              <w:divBdr>
                <w:top w:val="none" w:sz="0" w:space="0" w:color="auto"/>
                <w:left w:val="none" w:sz="0" w:space="0" w:color="auto"/>
                <w:bottom w:val="none" w:sz="0" w:space="0" w:color="auto"/>
                <w:right w:val="none" w:sz="0" w:space="0" w:color="auto"/>
              </w:divBdr>
            </w:div>
            <w:div w:id="1460149478">
              <w:marLeft w:val="0"/>
              <w:marRight w:val="0"/>
              <w:marTop w:val="0"/>
              <w:marBottom w:val="0"/>
              <w:divBdr>
                <w:top w:val="none" w:sz="0" w:space="0" w:color="auto"/>
                <w:left w:val="none" w:sz="0" w:space="0" w:color="auto"/>
                <w:bottom w:val="none" w:sz="0" w:space="0" w:color="auto"/>
                <w:right w:val="none" w:sz="0" w:space="0" w:color="auto"/>
              </w:divBdr>
            </w:div>
            <w:div w:id="571811734">
              <w:marLeft w:val="0"/>
              <w:marRight w:val="0"/>
              <w:marTop w:val="0"/>
              <w:marBottom w:val="0"/>
              <w:divBdr>
                <w:top w:val="none" w:sz="0" w:space="0" w:color="auto"/>
                <w:left w:val="none" w:sz="0" w:space="0" w:color="auto"/>
                <w:bottom w:val="none" w:sz="0" w:space="0" w:color="auto"/>
                <w:right w:val="none" w:sz="0" w:space="0" w:color="auto"/>
              </w:divBdr>
            </w:div>
            <w:div w:id="1002392469">
              <w:marLeft w:val="0"/>
              <w:marRight w:val="0"/>
              <w:marTop w:val="0"/>
              <w:marBottom w:val="0"/>
              <w:divBdr>
                <w:top w:val="none" w:sz="0" w:space="0" w:color="auto"/>
                <w:left w:val="none" w:sz="0" w:space="0" w:color="auto"/>
                <w:bottom w:val="none" w:sz="0" w:space="0" w:color="auto"/>
                <w:right w:val="none" w:sz="0" w:space="0" w:color="auto"/>
              </w:divBdr>
            </w:div>
            <w:div w:id="757948849">
              <w:marLeft w:val="0"/>
              <w:marRight w:val="0"/>
              <w:marTop w:val="0"/>
              <w:marBottom w:val="0"/>
              <w:divBdr>
                <w:top w:val="none" w:sz="0" w:space="0" w:color="auto"/>
                <w:left w:val="none" w:sz="0" w:space="0" w:color="auto"/>
                <w:bottom w:val="none" w:sz="0" w:space="0" w:color="auto"/>
                <w:right w:val="none" w:sz="0" w:space="0" w:color="auto"/>
              </w:divBdr>
            </w:div>
            <w:div w:id="1705784671">
              <w:marLeft w:val="0"/>
              <w:marRight w:val="0"/>
              <w:marTop w:val="0"/>
              <w:marBottom w:val="0"/>
              <w:divBdr>
                <w:top w:val="none" w:sz="0" w:space="0" w:color="auto"/>
                <w:left w:val="none" w:sz="0" w:space="0" w:color="auto"/>
                <w:bottom w:val="none" w:sz="0" w:space="0" w:color="auto"/>
                <w:right w:val="none" w:sz="0" w:space="0" w:color="auto"/>
              </w:divBdr>
            </w:div>
            <w:div w:id="672950249">
              <w:marLeft w:val="0"/>
              <w:marRight w:val="0"/>
              <w:marTop w:val="0"/>
              <w:marBottom w:val="0"/>
              <w:divBdr>
                <w:top w:val="none" w:sz="0" w:space="0" w:color="auto"/>
                <w:left w:val="none" w:sz="0" w:space="0" w:color="auto"/>
                <w:bottom w:val="none" w:sz="0" w:space="0" w:color="auto"/>
                <w:right w:val="none" w:sz="0" w:space="0" w:color="auto"/>
              </w:divBdr>
            </w:div>
            <w:div w:id="1849324661">
              <w:marLeft w:val="0"/>
              <w:marRight w:val="0"/>
              <w:marTop w:val="0"/>
              <w:marBottom w:val="0"/>
              <w:divBdr>
                <w:top w:val="none" w:sz="0" w:space="0" w:color="auto"/>
                <w:left w:val="none" w:sz="0" w:space="0" w:color="auto"/>
                <w:bottom w:val="none" w:sz="0" w:space="0" w:color="auto"/>
                <w:right w:val="none" w:sz="0" w:space="0" w:color="auto"/>
              </w:divBdr>
            </w:div>
            <w:div w:id="1555847453">
              <w:marLeft w:val="0"/>
              <w:marRight w:val="0"/>
              <w:marTop w:val="0"/>
              <w:marBottom w:val="0"/>
              <w:divBdr>
                <w:top w:val="none" w:sz="0" w:space="0" w:color="auto"/>
                <w:left w:val="none" w:sz="0" w:space="0" w:color="auto"/>
                <w:bottom w:val="none" w:sz="0" w:space="0" w:color="auto"/>
                <w:right w:val="none" w:sz="0" w:space="0" w:color="auto"/>
              </w:divBdr>
            </w:div>
            <w:div w:id="1876961702">
              <w:marLeft w:val="0"/>
              <w:marRight w:val="0"/>
              <w:marTop w:val="0"/>
              <w:marBottom w:val="0"/>
              <w:divBdr>
                <w:top w:val="none" w:sz="0" w:space="0" w:color="auto"/>
                <w:left w:val="none" w:sz="0" w:space="0" w:color="auto"/>
                <w:bottom w:val="none" w:sz="0" w:space="0" w:color="auto"/>
                <w:right w:val="none" w:sz="0" w:space="0" w:color="auto"/>
              </w:divBdr>
            </w:div>
            <w:div w:id="405223010">
              <w:marLeft w:val="0"/>
              <w:marRight w:val="0"/>
              <w:marTop w:val="0"/>
              <w:marBottom w:val="0"/>
              <w:divBdr>
                <w:top w:val="none" w:sz="0" w:space="0" w:color="auto"/>
                <w:left w:val="none" w:sz="0" w:space="0" w:color="auto"/>
                <w:bottom w:val="none" w:sz="0" w:space="0" w:color="auto"/>
                <w:right w:val="none" w:sz="0" w:space="0" w:color="auto"/>
              </w:divBdr>
            </w:div>
            <w:div w:id="385646131">
              <w:marLeft w:val="0"/>
              <w:marRight w:val="0"/>
              <w:marTop w:val="0"/>
              <w:marBottom w:val="0"/>
              <w:divBdr>
                <w:top w:val="none" w:sz="0" w:space="0" w:color="auto"/>
                <w:left w:val="none" w:sz="0" w:space="0" w:color="auto"/>
                <w:bottom w:val="none" w:sz="0" w:space="0" w:color="auto"/>
                <w:right w:val="none" w:sz="0" w:space="0" w:color="auto"/>
              </w:divBdr>
            </w:div>
            <w:div w:id="2117940511">
              <w:marLeft w:val="0"/>
              <w:marRight w:val="0"/>
              <w:marTop w:val="0"/>
              <w:marBottom w:val="0"/>
              <w:divBdr>
                <w:top w:val="none" w:sz="0" w:space="0" w:color="auto"/>
                <w:left w:val="none" w:sz="0" w:space="0" w:color="auto"/>
                <w:bottom w:val="none" w:sz="0" w:space="0" w:color="auto"/>
                <w:right w:val="none" w:sz="0" w:space="0" w:color="auto"/>
              </w:divBdr>
            </w:div>
            <w:div w:id="243034643">
              <w:marLeft w:val="0"/>
              <w:marRight w:val="0"/>
              <w:marTop w:val="0"/>
              <w:marBottom w:val="0"/>
              <w:divBdr>
                <w:top w:val="none" w:sz="0" w:space="0" w:color="auto"/>
                <w:left w:val="none" w:sz="0" w:space="0" w:color="auto"/>
                <w:bottom w:val="none" w:sz="0" w:space="0" w:color="auto"/>
                <w:right w:val="none" w:sz="0" w:space="0" w:color="auto"/>
              </w:divBdr>
            </w:div>
            <w:div w:id="1565213688">
              <w:marLeft w:val="0"/>
              <w:marRight w:val="0"/>
              <w:marTop w:val="0"/>
              <w:marBottom w:val="0"/>
              <w:divBdr>
                <w:top w:val="none" w:sz="0" w:space="0" w:color="auto"/>
                <w:left w:val="none" w:sz="0" w:space="0" w:color="auto"/>
                <w:bottom w:val="none" w:sz="0" w:space="0" w:color="auto"/>
                <w:right w:val="none" w:sz="0" w:space="0" w:color="auto"/>
              </w:divBdr>
            </w:div>
            <w:div w:id="395476429">
              <w:marLeft w:val="0"/>
              <w:marRight w:val="0"/>
              <w:marTop w:val="0"/>
              <w:marBottom w:val="0"/>
              <w:divBdr>
                <w:top w:val="none" w:sz="0" w:space="0" w:color="auto"/>
                <w:left w:val="none" w:sz="0" w:space="0" w:color="auto"/>
                <w:bottom w:val="none" w:sz="0" w:space="0" w:color="auto"/>
                <w:right w:val="none" w:sz="0" w:space="0" w:color="auto"/>
              </w:divBdr>
            </w:div>
            <w:div w:id="1780954167">
              <w:marLeft w:val="0"/>
              <w:marRight w:val="0"/>
              <w:marTop w:val="0"/>
              <w:marBottom w:val="0"/>
              <w:divBdr>
                <w:top w:val="none" w:sz="0" w:space="0" w:color="auto"/>
                <w:left w:val="none" w:sz="0" w:space="0" w:color="auto"/>
                <w:bottom w:val="none" w:sz="0" w:space="0" w:color="auto"/>
                <w:right w:val="none" w:sz="0" w:space="0" w:color="auto"/>
              </w:divBdr>
            </w:div>
            <w:div w:id="751053255">
              <w:marLeft w:val="0"/>
              <w:marRight w:val="0"/>
              <w:marTop w:val="0"/>
              <w:marBottom w:val="0"/>
              <w:divBdr>
                <w:top w:val="none" w:sz="0" w:space="0" w:color="auto"/>
                <w:left w:val="none" w:sz="0" w:space="0" w:color="auto"/>
                <w:bottom w:val="none" w:sz="0" w:space="0" w:color="auto"/>
                <w:right w:val="none" w:sz="0" w:space="0" w:color="auto"/>
              </w:divBdr>
            </w:div>
            <w:div w:id="11171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03861">
      <w:bodyDiv w:val="1"/>
      <w:marLeft w:val="0"/>
      <w:marRight w:val="0"/>
      <w:marTop w:val="0"/>
      <w:marBottom w:val="0"/>
      <w:divBdr>
        <w:top w:val="none" w:sz="0" w:space="0" w:color="auto"/>
        <w:left w:val="none" w:sz="0" w:space="0" w:color="auto"/>
        <w:bottom w:val="none" w:sz="0" w:space="0" w:color="auto"/>
        <w:right w:val="none" w:sz="0" w:space="0" w:color="auto"/>
      </w:divBdr>
      <w:divsChild>
        <w:div w:id="1737580915">
          <w:marLeft w:val="0"/>
          <w:marRight w:val="0"/>
          <w:marTop w:val="0"/>
          <w:marBottom w:val="0"/>
          <w:divBdr>
            <w:top w:val="none" w:sz="0" w:space="0" w:color="auto"/>
            <w:left w:val="none" w:sz="0" w:space="0" w:color="auto"/>
            <w:bottom w:val="none" w:sz="0" w:space="0" w:color="auto"/>
            <w:right w:val="none" w:sz="0" w:space="0" w:color="auto"/>
          </w:divBdr>
        </w:div>
        <w:div w:id="685912373">
          <w:marLeft w:val="0"/>
          <w:marRight w:val="0"/>
          <w:marTop w:val="0"/>
          <w:marBottom w:val="0"/>
          <w:divBdr>
            <w:top w:val="none" w:sz="0" w:space="0" w:color="auto"/>
            <w:left w:val="none" w:sz="0" w:space="0" w:color="auto"/>
            <w:bottom w:val="none" w:sz="0" w:space="0" w:color="auto"/>
            <w:right w:val="none" w:sz="0" w:space="0" w:color="auto"/>
          </w:divBdr>
        </w:div>
        <w:div w:id="1634093452">
          <w:marLeft w:val="0"/>
          <w:marRight w:val="0"/>
          <w:marTop w:val="0"/>
          <w:marBottom w:val="0"/>
          <w:divBdr>
            <w:top w:val="none" w:sz="0" w:space="0" w:color="auto"/>
            <w:left w:val="none" w:sz="0" w:space="0" w:color="auto"/>
            <w:bottom w:val="none" w:sz="0" w:space="0" w:color="auto"/>
            <w:right w:val="none" w:sz="0" w:space="0" w:color="auto"/>
          </w:divBdr>
        </w:div>
        <w:div w:id="892039167">
          <w:marLeft w:val="0"/>
          <w:marRight w:val="0"/>
          <w:marTop w:val="0"/>
          <w:marBottom w:val="0"/>
          <w:divBdr>
            <w:top w:val="none" w:sz="0" w:space="0" w:color="auto"/>
            <w:left w:val="none" w:sz="0" w:space="0" w:color="auto"/>
            <w:bottom w:val="none" w:sz="0" w:space="0" w:color="auto"/>
            <w:right w:val="none" w:sz="0" w:space="0" w:color="auto"/>
          </w:divBdr>
        </w:div>
        <w:div w:id="1104034958">
          <w:marLeft w:val="0"/>
          <w:marRight w:val="0"/>
          <w:marTop w:val="0"/>
          <w:marBottom w:val="0"/>
          <w:divBdr>
            <w:top w:val="none" w:sz="0" w:space="0" w:color="auto"/>
            <w:left w:val="none" w:sz="0" w:space="0" w:color="auto"/>
            <w:bottom w:val="none" w:sz="0" w:space="0" w:color="auto"/>
            <w:right w:val="none" w:sz="0" w:space="0" w:color="auto"/>
          </w:divBdr>
        </w:div>
        <w:div w:id="833373082">
          <w:marLeft w:val="0"/>
          <w:marRight w:val="0"/>
          <w:marTop w:val="0"/>
          <w:marBottom w:val="0"/>
          <w:divBdr>
            <w:top w:val="none" w:sz="0" w:space="0" w:color="auto"/>
            <w:left w:val="none" w:sz="0" w:space="0" w:color="auto"/>
            <w:bottom w:val="none" w:sz="0" w:space="0" w:color="auto"/>
            <w:right w:val="none" w:sz="0" w:space="0" w:color="auto"/>
          </w:divBdr>
        </w:div>
        <w:div w:id="307787556">
          <w:marLeft w:val="0"/>
          <w:marRight w:val="0"/>
          <w:marTop w:val="0"/>
          <w:marBottom w:val="0"/>
          <w:divBdr>
            <w:top w:val="none" w:sz="0" w:space="0" w:color="auto"/>
            <w:left w:val="none" w:sz="0" w:space="0" w:color="auto"/>
            <w:bottom w:val="none" w:sz="0" w:space="0" w:color="auto"/>
            <w:right w:val="none" w:sz="0" w:space="0" w:color="auto"/>
          </w:divBdr>
        </w:div>
        <w:div w:id="1285771175">
          <w:marLeft w:val="0"/>
          <w:marRight w:val="0"/>
          <w:marTop w:val="0"/>
          <w:marBottom w:val="0"/>
          <w:divBdr>
            <w:top w:val="none" w:sz="0" w:space="0" w:color="auto"/>
            <w:left w:val="none" w:sz="0" w:space="0" w:color="auto"/>
            <w:bottom w:val="none" w:sz="0" w:space="0" w:color="auto"/>
            <w:right w:val="none" w:sz="0" w:space="0" w:color="auto"/>
          </w:divBdr>
        </w:div>
        <w:div w:id="1260524920">
          <w:marLeft w:val="0"/>
          <w:marRight w:val="0"/>
          <w:marTop w:val="0"/>
          <w:marBottom w:val="0"/>
          <w:divBdr>
            <w:top w:val="none" w:sz="0" w:space="0" w:color="auto"/>
            <w:left w:val="none" w:sz="0" w:space="0" w:color="auto"/>
            <w:bottom w:val="none" w:sz="0" w:space="0" w:color="auto"/>
            <w:right w:val="none" w:sz="0" w:space="0" w:color="auto"/>
          </w:divBdr>
        </w:div>
      </w:divsChild>
    </w:div>
    <w:div w:id="861669993">
      <w:bodyDiv w:val="1"/>
      <w:marLeft w:val="0"/>
      <w:marRight w:val="0"/>
      <w:marTop w:val="0"/>
      <w:marBottom w:val="0"/>
      <w:divBdr>
        <w:top w:val="none" w:sz="0" w:space="0" w:color="auto"/>
        <w:left w:val="none" w:sz="0" w:space="0" w:color="auto"/>
        <w:bottom w:val="none" w:sz="0" w:space="0" w:color="auto"/>
        <w:right w:val="none" w:sz="0" w:space="0" w:color="auto"/>
      </w:divBdr>
    </w:div>
    <w:div w:id="899093534">
      <w:bodyDiv w:val="1"/>
      <w:marLeft w:val="0"/>
      <w:marRight w:val="0"/>
      <w:marTop w:val="0"/>
      <w:marBottom w:val="0"/>
      <w:divBdr>
        <w:top w:val="none" w:sz="0" w:space="0" w:color="auto"/>
        <w:left w:val="none" w:sz="0" w:space="0" w:color="auto"/>
        <w:bottom w:val="none" w:sz="0" w:space="0" w:color="auto"/>
        <w:right w:val="none" w:sz="0" w:space="0" w:color="auto"/>
      </w:divBdr>
    </w:div>
    <w:div w:id="923412238">
      <w:bodyDiv w:val="1"/>
      <w:marLeft w:val="0"/>
      <w:marRight w:val="0"/>
      <w:marTop w:val="0"/>
      <w:marBottom w:val="0"/>
      <w:divBdr>
        <w:top w:val="none" w:sz="0" w:space="0" w:color="auto"/>
        <w:left w:val="none" w:sz="0" w:space="0" w:color="auto"/>
        <w:bottom w:val="none" w:sz="0" w:space="0" w:color="auto"/>
        <w:right w:val="none" w:sz="0" w:space="0" w:color="auto"/>
      </w:divBdr>
    </w:div>
    <w:div w:id="933056532">
      <w:bodyDiv w:val="1"/>
      <w:marLeft w:val="0"/>
      <w:marRight w:val="0"/>
      <w:marTop w:val="0"/>
      <w:marBottom w:val="0"/>
      <w:divBdr>
        <w:top w:val="none" w:sz="0" w:space="0" w:color="auto"/>
        <w:left w:val="none" w:sz="0" w:space="0" w:color="auto"/>
        <w:bottom w:val="none" w:sz="0" w:space="0" w:color="auto"/>
        <w:right w:val="none" w:sz="0" w:space="0" w:color="auto"/>
      </w:divBdr>
    </w:div>
    <w:div w:id="939146043">
      <w:bodyDiv w:val="1"/>
      <w:marLeft w:val="0"/>
      <w:marRight w:val="0"/>
      <w:marTop w:val="0"/>
      <w:marBottom w:val="0"/>
      <w:divBdr>
        <w:top w:val="none" w:sz="0" w:space="0" w:color="auto"/>
        <w:left w:val="none" w:sz="0" w:space="0" w:color="auto"/>
        <w:bottom w:val="none" w:sz="0" w:space="0" w:color="auto"/>
        <w:right w:val="none" w:sz="0" w:space="0" w:color="auto"/>
      </w:divBdr>
    </w:div>
    <w:div w:id="953290423">
      <w:bodyDiv w:val="1"/>
      <w:marLeft w:val="0"/>
      <w:marRight w:val="0"/>
      <w:marTop w:val="0"/>
      <w:marBottom w:val="0"/>
      <w:divBdr>
        <w:top w:val="none" w:sz="0" w:space="0" w:color="auto"/>
        <w:left w:val="none" w:sz="0" w:space="0" w:color="auto"/>
        <w:bottom w:val="none" w:sz="0" w:space="0" w:color="auto"/>
        <w:right w:val="none" w:sz="0" w:space="0" w:color="auto"/>
      </w:divBdr>
    </w:div>
    <w:div w:id="964969767">
      <w:bodyDiv w:val="1"/>
      <w:marLeft w:val="0"/>
      <w:marRight w:val="0"/>
      <w:marTop w:val="0"/>
      <w:marBottom w:val="0"/>
      <w:divBdr>
        <w:top w:val="none" w:sz="0" w:space="0" w:color="auto"/>
        <w:left w:val="none" w:sz="0" w:space="0" w:color="auto"/>
        <w:bottom w:val="none" w:sz="0" w:space="0" w:color="auto"/>
        <w:right w:val="none" w:sz="0" w:space="0" w:color="auto"/>
      </w:divBdr>
      <w:divsChild>
        <w:div w:id="727915934">
          <w:marLeft w:val="0"/>
          <w:marRight w:val="0"/>
          <w:marTop w:val="0"/>
          <w:marBottom w:val="0"/>
          <w:divBdr>
            <w:top w:val="none" w:sz="0" w:space="0" w:color="auto"/>
            <w:left w:val="none" w:sz="0" w:space="0" w:color="auto"/>
            <w:bottom w:val="none" w:sz="0" w:space="0" w:color="auto"/>
            <w:right w:val="none" w:sz="0" w:space="0" w:color="auto"/>
          </w:divBdr>
        </w:div>
        <w:div w:id="956373448">
          <w:marLeft w:val="0"/>
          <w:marRight w:val="0"/>
          <w:marTop w:val="0"/>
          <w:marBottom w:val="0"/>
          <w:divBdr>
            <w:top w:val="none" w:sz="0" w:space="0" w:color="auto"/>
            <w:left w:val="none" w:sz="0" w:space="0" w:color="auto"/>
            <w:bottom w:val="none" w:sz="0" w:space="0" w:color="auto"/>
            <w:right w:val="none" w:sz="0" w:space="0" w:color="auto"/>
          </w:divBdr>
        </w:div>
        <w:div w:id="393554135">
          <w:marLeft w:val="0"/>
          <w:marRight w:val="0"/>
          <w:marTop w:val="0"/>
          <w:marBottom w:val="0"/>
          <w:divBdr>
            <w:top w:val="none" w:sz="0" w:space="0" w:color="auto"/>
            <w:left w:val="none" w:sz="0" w:space="0" w:color="auto"/>
            <w:bottom w:val="none" w:sz="0" w:space="0" w:color="auto"/>
            <w:right w:val="none" w:sz="0" w:space="0" w:color="auto"/>
          </w:divBdr>
        </w:div>
        <w:div w:id="1339962155">
          <w:marLeft w:val="0"/>
          <w:marRight w:val="0"/>
          <w:marTop w:val="0"/>
          <w:marBottom w:val="0"/>
          <w:divBdr>
            <w:top w:val="none" w:sz="0" w:space="0" w:color="auto"/>
            <w:left w:val="none" w:sz="0" w:space="0" w:color="auto"/>
            <w:bottom w:val="none" w:sz="0" w:space="0" w:color="auto"/>
            <w:right w:val="none" w:sz="0" w:space="0" w:color="auto"/>
          </w:divBdr>
        </w:div>
        <w:div w:id="348409885">
          <w:marLeft w:val="0"/>
          <w:marRight w:val="0"/>
          <w:marTop w:val="0"/>
          <w:marBottom w:val="0"/>
          <w:divBdr>
            <w:top w:val="none" w:sz="0" w:space="0" w:color="auto"/>
            <w:left w:val="none" w:sz="0" w:space="0" w:color="auto"/>
            <w:bottom w:val="none" w:sz="0" w:space="0" w:color="auto"/>
            <w:right w:val="none" w:sz="0" w:space="0" w:color="auto"/>
          </w:divBdr>
        </w:div>
        <w:div w:id="79911053">
          <w:marLeft w:val="0"/>
          <w:marRight w:val="0"/>
          <w:marTop w:val="0"/>
          <w:marBottom w:val="0"/>
          <w:divBdr>
            <w:top w:val="none" w:sz="0" w:space="0" w:color="auto"/>
            <w:left w:val="none" w:sz="0" w:space="0" w:color="auto"/>
            <w:bottom w:val="none" w:sz="0" w:space="0" w:color="auto"/>
            <w:right w:val="none" w:sz="0" w:space="0" w:color="auto"/>
          </w:divBdr>
        </w:div>
        <w:div w:id="1255821956">
          <w:marLeft w:val="0"/>
          <w:marRight w:val="0"/>
          <w:marTop w:val="0"/>
          <w:marBottom w:val="0"/>
          <w:divBdr>
            <w:top w:val="none" w:sz="0" w:space="0" w:color="auto"/>
            <w:left w:val="none" w:sz="0" w:space="0" w:color="auto"/>
            <w:bottom w:val="none" w:sz="0" w:space="0" w:color="auto"/>
            <w:right w:val="none" w:sz="0" w:space="0" w:color="auto"/>
          </w:divBdr>
        </w:div>
        <w:div w:id="1049845798">
          <w:marLeft w:val="0"/>
          <w:marRight w:val="0"/>
          <w:marTop w:val="0"/>
          <w:marBottom w:val="0"/>
          <w:divBdr>
            <w:top w:val="none" w:sz="0" w:space="0" w:color="auto"/>
            <w:left w:val="none" w:sz="0" w:space="0" w:color="auto"/>
            <w:bottom w:val="none" w:sz="0" w:space="0" w:color="auto"/>
            <w:right w:val="none" w:sz="0" w:space="0" w:color="auto"/>
          </w:divBdr>
        </w:div>
      </w:divsChild>
    </w:div>
    <w:div w:id="980422436">
      <w:bodyDiv w:val="1"/>
      <w:marLeft w:val="0"/>
      <w:marRight w:val="0"/>
      <w:marTop w:val="0"/>
      <w:marBottom w:val="0"/>
      <w:divBdr>
        <w:top w:val="none" w:sz="0" w:space="0" w:color="auto"/>
        <w:left w:val="none" w:sz="0" w:space="0" w:color="auto"/>
        <w:bottom w:val="none" w:sz="0" w:space="0" w:color="auto"/>
        <w:right w:val="none" w:sz="0" w:space="0" w:color="auto"/>
      </w:divBdr>
      <w:divsChild>
        <w:div w:id="1376466193">
          <w:marLeft w:val="0"/>
          <w:marRight w:val="0"/>
          <w:marTop w:val="0"/>
          <w:marBottom w:val="0"/>
          <w:divBdr>
            <w:top w:val="none" w:sz="0" w:space="0" w:color="auto"/>
            <w:left w:val="none" w:sz="0" w:space="0" w:color="auto"/>
            <w:bottom w:val="none" w:sz="0" w:space="0" w:color="auto"/>
            <w:right w:val="none" w:sz="0" w:space="0" w:color="auto"/>
          </w:divBdr>
        </w:div>
        <w:div w:id="1589728206">
          <w:marLeft w:val="0"/>
          <w:marRight w:val="0"/>
          <w:marTop w:val="0"/>
          <w:marBottom w:val="0"/>
          <w:divBdr>
            <w:top w:val="none" w:sz="0" w:space="0" w:color="auto"/>
            <w:left w:val="none" w:sz="0" w:space="0" w:color="auto"/>
            <w:bottom w:val="none" w:sz="0" w:space="0" w:color="auto"/>
            <w:right w:val="none" w:sz="0" w:space="0" w:color="auto"/>
          </w:divBdr>
        </w:div>
        <w:div w:id="897941412">
          <w:marLeft w:val="0"/>
          <w:marRight w:val="0"/>
          <w:marTop w:val="0"/>
          <w:marBottom w:val="0"/>
          <w:divBdr>
            <w:top w:val="none" w:sz="0" w:space="0" w:color="auto"/>
            <w:left w:val="none" w:sz="0" w:space="0" w:color="auto"/>
            <w:bottom w:val="none" w:sz="0" w:space="0" w:color="auto"/>
            <w:right w:val="none" w:sz="0" w:space="0" w:color="auto"/>
          </w:divBdr>
        </w:div>
        <w:div w:id="1616474390">
          <w:marLeft w:val="0"/>
          <w:marRight w:val="0"/>
          <w:marTop w:val="0"/>
          <w:marBottom w:val="0"/>
          <w:divBdr>
            <w:top w:val="none" w:sz="0" w:space="0" w:color="auto"/>
            <w:left w:val="none" w:sz="0" w:space="0" w:color="auto"/>
            <w:bottom w:val="none" w:sz="0" w:space="0" w:color="auto"/>
            <w:right w:val="none" w:sz="0" w:space="0" w:color="auto"/>
          </w:divBdr>
        </w:div>
        <w:div w:id="2115246391">
          <w:marLeft w:val="0"/>
          <w:marRight w:val="0"/>
          <w:marTop w:val="0"/>
          <w:marBottom w:val="0"/>
          <w:divBdr>
            <w:top w:val="none" w:sz="0" w:space="0" w:color="auto"/>
            <w:left w:val="none" w:sz="0" w:space="0" w:color="auto"/>
            <w:bottom w:val="none" w:sz="0" w:space="0" w:color="auto"/>
            <w:right w:val="none" w:sz="0" w:space="0" w:color="auto"/>
          </w:divBdr>
        </w:div>
        <w:div w:id="1908108112">
          <w:marLeft w:val="0"/>
          <w:marRight w:val="0"/>
          <w:marTop w:val="0"/>
          <w:marBottom w:val="0"/>
          <w:divBdr>
            <w:top w:val="none" w:sz="0" w:space="0" w:color="auto"/>
            <w:left w:val="none" w:sz="0" w:space="0" w:color="auto"/>
            <w:bottom w:val="none" w:sz="0" w:space="0" w:color="auto"/>
            <w:right w:val="none" w:sz="0" w:space="0" w:color="auto"/>
          </w:divBdr>
        </w:div>
        <w:div w:id="388892573">
          <w:marLeft w:val="0"/>
          <w:marRight w:val="0"/>
          <w:marTop w:val="0"/>
          <w:marBottom w:val="0"/>
          <w:divBdr>
            <w:top w:val="none" w:sz="0" w:space="0" w:color="auto"/>
            <w:left w:val="none" w:sz="0" w:space="0" w:color="auto"/>
            <w:bottom w:val="none" w:sz="0" w:space="0" w:color="auto"/>
            <w:right w:val="none" w:sz="0" w:space="0" w:color="auto"/>
          </w:divBdr>
        </w:div>
        <w:div w:id="691876826">
          <w:marLeft w:val="0"/>
          <w:marRight w:val="0"/>
          <w:marTop w:val="0"/>
          <w:marBottom w:val="0"/>
          <w:divBdr>
            <w:top w:val="none" w:sz="0" w:space="0" w:color="auto"/>
            <w:left w:val="none" w:sz="0" w:space="0" w:color="auto"/>
            <w:bottom w:val="none" w:sz="0" w:space="0" w:color="auto"/>
            <w:right w:val="none" w:sz="0" w:space="0" w:color="auto"/>
          </w:divBdr>
        </w:div>
        <w:div w:id="1385787109">
          <w:marLeft w:val="0"/>
          <w:marRight w:val="0"/>
          <w:marTop w:val="0"/>
          <w:marBottom w:val="0"/>
          <w:divBdr>
            <w:top w:val="none" w:sz="0" w:space="0" w:color="auto"/>
            <w:left w:val="none" w:sz="0" w:space="0" w:color="auto"/>
            <w:bottom w:val="none" w:sz="0" w:space="0" w:color="auto"/>
            <w:right w:val="none" w:sz="0" w:space="0" w:color="auto"/>
          </w:divBdr>
        </w:div>
      </w:divsChild>
    </w:div>
    <w:div w:id="983774964">
      <w:bodyDiv w:val="1"/>
      <w:marLeft w:val="0"/>
      <w:marRight w:val="0"/>
      <w:marTop w:val="0"/>
      <w:marBottom w:val="0"/>
      <w:divBdr>
        <w:top w:val="none" w:sz="0" w:space="0" w:color="auto"/>
        <w:left w:val="none" w:sz="0" w:space="0" w:color="auto"/>
        <w:bottom w:val="none" w:sz="0" w:space="0" w:color="auto"/>
        <w:right w:val="none" w:sz="0" w:space="0" w:color="auto"/>
      </w:divBdr>
      <w:divsChild>
        <w:div w:id="1832330774">
          <w:marLeft w:val="547"/>
          <w:marRight w:val="0"/>
          <w:marTop w:val="0"/>
          <w:marBottom w:val="0"/>
          <w:divBdr>
            <w:top w:val="none" w:sz="0" w:space="0" w:color="auto"/>
            <w:left w:val="none" w:sz="0" w:space="0" w:color="auto"/>
            <w:bottom w:val="none" w:sz="0" w:space="0" w:color="auto"/>
            <w:right w:val="none" w:sz="0" w:space="0" w:color="auto"/>
          </w:divBdr>
        </w:div>
      </w:divsChild>
    </w:div>
    <w:div w:id="996491712">
      <w:bodyDiv w:val="1"/>
      <w:marLeft w:val="0"/>
      <w:marRight w:val="0"/>
      <w:marTop w:val="0"/>
      <w:marBottom w:val="0"/>
      <w:divBdr>
        <w:top w:val="none" w:sz="0" w:space="0" w:color="auto"/>
        <w:left w:val="none" w:sz="0" w:space="0" w:color="auto"/>
        <w:bottom w:val="none" w:sz="0" w:space="0" w:color="auto"/>
        <w:right w:val="none" w:sz="0" w:space="0" w:color="auto"/>
      </w:divBdr>
    </w:div>
    <w:div w:id="1012418786">
      <w:bodyDiv w:val="1"/>
      <w:marLeft w:val="0"/>
      <w:marRight w:val="0"/>
      <w:marTop w:val="0"/>
      <w:marBottom w:val="0"/>
      <w:divBdr>
        <w:top w:val="none" w:sz="0" w:space="0" w:color="auto"/>
        <w:left w:val="none" w:sz="0" w:space="0" w:color="auto"/>
        <w:bottom w:val="none" w:sz="0" w:space="0" w:color="auto"/>
        <w:right w:val="none" w:sz="0" w:space="0" w:color="auto"/>
      </w:divBdr>
    </w:div>
    <w:div w:id="1038355402">
      <w:bodyDiv w:val="1"/>
      <w:marLeft w:val="0"/>
      <w:marRight w:val="0"/>
      <w:marTop w:val="0"/>
      <w:marBottom w:val="0"/>
      <w:divBdr>
        <w:top w:val="none" w:sz="0" w:space="0" w:color="auto"/>
        <w:left w:val="none" w:sz="0" w:space="0" w:color="auto"/>
        <w:bottom w:val="none" w:sz="0" w:space="0" w:color="auto"/>
        <w:right w:val="none" w:sz="0" w:space="0" w:color="auto"/>
      </w:divBdr>
      <w:divsChild>
        <w:div w:id="1602376816">
          <w:marLeft w:val="0"/>
          <w:marRight w:val="0"/>
          <w:marTop w:val="0"/>
          <w:marBottom w:val="0"/>
          <w:divBdr>
            <w:top w:val="none" w:sz="0" w:space="0" w:color="auto"/>
            <w:left w:val="none" w:sz="0" w:space="0" w:color="auto"/>
            <w:bottom w:val="none" w:sz="0" w:space="0" w:color="auto"/>
            <w:right w:val="none" w:sz="0" w:space="0" w:color="auto"/>
          </w:divBdr>
        </w:div>
        <w:div w:id="1869678090">
          <w:marLeft w:val="0"/>
          <w:marRight w:val="0"/>
          <w:marTop w:val="0"/>
          <w:marBottom w:val="0"/>
          <w:divBdr>
            <w:top w:val="none" w:sz="0" w:space="0" w:color="auto"/>
            <w:left w:val="none" w:sz="0" w:space="0" w:color="auto"/>
            <w:bottom w:val="none" w:sz="0" w:space="0" w:color="auto"/>
            <w:right w:val="none" w:sz="0" w:space="0" w:color="auto"/>
          </w:divBdr>
        </w:div>
        <w:div w:id="1047728704">
          <w:marLeft w:val="0"/>
          <w:marRight w:val="0"/>
          <w:marTop w:val="0"/>
          <w:marBottom w:val="0"/>
          <w:divBdr>
            <w:top w:val="none" w:sz="0" w:space="0" w:color="auto"/>
            <w:left w:val="none" w:sz="0" w:space="0" w:color="auto"/>
            <w:bottom w:val="none" w:sz="0" w:space="0" w:color="auto"/>
            <w:right w:val="none" w:sz="0" w:space="0" w:color="auto"/>
          </w:divBdr>
        </w:div>
        <w:div w:id="733117126">
          <w:marLeft w:val="0"/>
          <w:marRight w:val="0"/>
          <w:marTop w:val="0"/>
          <w:marBottom w:val="0"/>
          <w:divBdr>
            <w:top w:val="none" w:sz="0" w:space="0" w:color="auto"/>
            <w:left w:val="none" w:sz="0" w:space="0" w:color="auto"/>
            <w:bottom w:val="none" w:sz="0" w:space="0" w:color="auto"/>
            <w:right w:val="none" w:sz="0" w:space="0" w:color="auto"/>
          </w:divBdr>
        </w:div>
        <w:div w:id="1008867614">
          <w:marLeft w:val="0"/>
          <w:marRight w:val="0"/>
          <w:marTop w:val="0"/>
          <w:marBottom w:val="0"/>
          <w:divBdr>
            <w:top w:val="none" w:sz="0" w:space="0" w:color="auto"/>
            <w:left w:val="none" w:sz="0" w:space="0" w:color="auto"/>
            <w:bottom w:val="none" w:sz="0" w:space="0" w:color="auto"/>
            <w:right w:val="none" w:sz="0" w:space="0" w:color="auto"/>
          </w:divBdr>
        </w:div>
        <w:div w:id="984092846">
          <w:marLeft w:val="0"/>
          <w:marRight w:val="0"/>
          <w:marTop w:val="0"/>
          <w:marBottom w:val="0"/>
          <w:divBdr>
            <w:top w:val="none" w:sz="0" w:space="0" w:color="auto"/>
            <w:left w:val="none" w:sz="0" w:space="0" w:color="auto"/>
            <w:bottom w:val="none" w:sz="0" w:space="0" w:color="auto"/>
            <w:right w:val="none" w:sz="0" w:space="0" w:color="auto"/>
          </w:divBdr>
          <w:divsChild>
            <w:div w:id="771166686">
              <w:marLeft w:val="0"/>
              <w:marRight w:val="0"/>
              <w:marTop w:val="0"/>
              <w:marBottom w:val="0"/>
              <w:divBdr>
                <w:top w:val="none" w:sz="0" w:space="0" w:color="auto"/>
                <w:left w:val="none" w:sz="0" w:space="0" w:color="auto"/>
                <w:bottom w:val="none" w:sz="0" w:space="0" w:color="auto"/>
                <w:right w:val="none" w:sz="0" w:space="0" w:color="auto"/>
              </w:divBdr>
            </w:div>
            <w:div w:id="1887527048">
              <w:marLeft w:val="0"/>
              <w:marRight w:val="0"/>
              <w:marTop w:val="0"/>
              <w:marBottom w:val="0"/>
              <w:divBdr>
                <w:top w:val="none" w:sz="0" w:space="0" w:color="auto"/>
                <w:left w:val="none" w:sz="0" w:space="0" w:color="auto"/>
                <w:bottom w:val="none" w:sz="0" w:space="0" w:color="auto"/>
                <w:right w:val="none" w:sz="0" w:space="0" w:color="auto"/>
              </w:divBdr>
            </w:div>
            <w:div w:id="1484931375">
              <w:marLeft w:val="0"/>
              <w:marRight w:val="0"/>
              <w:marTop w:val="0"/>
              <w:marBottom w:val="0"/>
              <w:divBdr>
                <w:top w:val="none" w:sz="0" w:space="0" w:color="auto"/>
                <w:left w:val="none" w:sz="0" w:space="0" w:color="auto"/>
                <w:bottom w:val="none" w:sz="0" w:space="0" w:color="auto"/>
                <w:right w:val="none" w:sz="0" w:space="0" w:color="auto"/>
              </w:divBdr>
            </w:div>
            <w:div w:id="601499327">
              <w:marLeft w:val="0"/>
              <w:marRight w:val="0"/>
              <w:marTop w:val="0"/>
              <w:marBottom w:val="0"/>
              <w:divBdr>
                <w:top w:val="none" w:sz="0" w:space="0" w:color="auto"/>
                <w:left w:val="none" w:sz="0" w:space="0" w:color="auto"/>
                <w:bottom w:val="none" w:sz="0" w:space="0" w:color="auto"/>
                <w:right w:val="none" w:sz="0" w:space="0" w:color="auto"/>
              </w:divBdr>
            </w:div>
            <w:div w:id="2144225555">
              <w:marLeft w:val="0"/>
              <w:marRight w:val="0"/>
              <w:marTop w:val="0"/>
              <w:marBottom w:val="0"/>
              <w:divBdr>
                <w:top w:val="none" w:sz="0" w:space="0" w:color="auto"/>
                <w:left w:val="none" w:sz="0" w:space="0" w:color="auto"/>
                <w:bottom w:val="none" w:sz="0" w:space="0" w:color="auto"/>
                <w:right w:val="none" w:sz="0" w:space="0" w:color="auto"/>
              </w:divBdr>
            </w:div>
            <w:div w:id="90588952">
              <w:marLeft w:val="0"/>
              <w:marRight w:val="0"/>
              <w:marTop w:val="0"/>
              <w:marBottom w:val="0"/>
              <w:divBdr>
                <w:top w:val="none" w:sz="0" w:space="0" w:color="auto"/>
                <w:left w:val="none" w:sz="0" w:space="0" w:color="auto"/>
                <w:bottom w:val="none" w:sz="0" w:space="0" w:color="auto"/>
                <w:right w:val="none" w:sz="0" w:space="0" w:color="auto"/>
              </w:divBdr>
            </w:div>
            <w:div w:id="1986813485">
              <w:marLeft w:val="0"/>
              <w:marRight w:val="0"/>
              <w:marTop w:val="0"/>
              <w:marBottom w:val="0"/>
              <w:divBdr>
                <w:top w:val="none" w:sz="0" w:space="0" w:color="auto"/>
                <w:left w:val="none" w:sz="0" w:space="0" w:color="auto"/>
                <w:bottom w:val="none" w:sz="0" w:space="0" w:color="auto"/>
                <w:right w:val="none" w:sz="0" w:space="0" w:color="auto"/>
              </w:divBdr>
            </w:div>
            <w:div w:id="241064378">
              <w:marLeft w:val="0"/>
              <w:marRight w:val="0"/>
              <w:marTop w:val="0"/>
              <w:marBottom w:val="0"/>
              <w:divBdr>
                <w:top w:val="none" w:sz="0" w:space="0" w:color="auto"/>
                <w:left w:val="none" w:sz="0" w:space="0" w:color="auto"/>
                <w:bottom w:val="none" w:sz="0" w:space="0" w:color="auto"/>
                <w:right w:val="none" w:sz="0" w:space="0" w:color="auto"/>
              </w:divBdr>
            </w:div>
            <w:div w:id="1506508216">
              <w:marLeft w:val="0"/>
              <w:marRight w:val="0"/>
              <w:marTop w:val="0"/>
              <w:marBottom w:val="0"/>
              <w:divBdr>
                <w:top w:val="none" w:sz="0" w:space="0" w:color="auto"/>
                <w:left w:val="none" w:sz="0" w:space="0" w:color="auto"/>
                <w:bottom w:val="none" w:sz="0" w:space="0" w:color="auto"/>
                <w:right w:val="none" w:sz="0" w:space="0" w:color="auto"/>
              </w:divBdr>
            </w:div>
            <w:div w:id="927806128">
              <w:marLeft w:val="0"/>
              <w:marRight w:val="0"/>
              <w:marTop w:val="0"/>
              <w:marBottom w:val="0"/>
              <w:divBdr>
                <w:top w:val="none" w:sz="0" w:space="0" w:color="auto"/>
                <w:left w:val="none" w:sz="0" w:space="0" w:color="auto"/>
                <w:bottom w:val="none" w:sz="0" w:space="0" w:color="auto"/>
                <w:right w:val="none" w:sz="0" w:space="0" w:color="auto"/>
              </w:divBdr>
            </w:div>
            <w:div w:id="566721451">
              <w:marLeft w:val="0"/>
              <w:marRight w:val="0"/>
              <w:marTop w:val="0"/>
              <w:marBottom w:val="0"/>
              <w:divBdr>
                <w:top w:val="none" w:sz="0" w:space="0" w:color="auto"/>
                <w:left w:val="none" w:sz="0" w:space="0" w:color="auto"/>
                <w:bottom w:val="none" w:sz="0" w:space="0" w:color="auto"/>
                <w:right w:val="none" w:sz="0" w:space="0" w:color="auto"/>
              </w:divBdr>
            </w:div>
            <w:div w:id="101345314">
              <w:marLeft w:val="0"/>
              <w:marRight w:val="0"/>
              <w:marTop w:val="0"/>
              <w:marBottom w:val="0"/>
              <w:divBdr>
                <w:top w:val="none" w:sz="0" w:space="0" w:color="auto"/>
                <w:left w:val="none" w:sz="0" w:space="0" w:color="auto"/>
                <w:bottom w:val="none" w:sz="0" w:space="0" w:color="auto"/>
                <w:right w:val="none" w:sz="0" w:space="0" w:color="auto"/>
              </w:divBdr>
            </w:div>
            <w:div w:id="1956011331">
              <w:marLeft w:val="0"/>
              <w:marRight w:val="0"/>
              <w:marTop w:val="0"/>
              <w:marBottom w:val="0"/>
              <w:divBdr>
                <w:top w:val="none" w:sz="0" w:space="0" w:color="auto"/>
                <w:left w:val="none" w:sz="0" w:space="0" w:color="auto"/>
                <w:bottom w:val="none" w:sz="0" w:space="0" w:color="auto"/>
                <w:right w:val="none" w:sz="0" w:space="0" w:color="auto"/>
              </w:divBdr>
            </w:div>
            <w:div w:id="21630819">
              <w:marLeft w:val="0"/>
              <w:marRight w:val="0"/>
              <w:marTop w:val="0"/>
              <w:marBottom w:val="0"/>
              <w:divBdr>
                <w:top w:val="none" w:sz="0" w:space="0" w:color="auto"/>
                <w:left w:val="none" w:sz="0" w:space="0" w:color="auto"/>
                <w:bottom w:val="none" w:sz="0" w:space="0" w:color="auto"/>
                <w:right w:val="none" w:sz="0" w:space="0" w:color="auto"/>
              </w:divBdr>
            </w:div>
            <w:div w:id="1341469215">
              <w:marLeft w:val="0"/>
              <w:marRight w:val="0"/>
              <w:marTop w:val="0"/>
              <w:marBottom w:val="0"/>
              <w:divBdr>
                <w:top w:val="none" w:sz="0" w:space="0" w:color="auto"/>
                <w:left w:val="none" w:sz="0" w:space="0" w:color="auto"/>
                <w:bottom w:val="none" w:sz="0" w:space="0" w:color="auto"/>
                <w:right w:val="none" w:sz="0" w:space="0" w:color="auto"/>
              </w:divBdr>
            </w:div>
            <w:div w:id="1536580205">
              <w:marLeft w:val="0"/>
              <w:marRight w:val="0"/>
              <w:marTop w:val="0"/>
              <w:marBottom w:val="0"/>
              <w:divBdr>
                <w:top w:val="none" w:sz="0" w:space="0" w:color="auto"/>
                <w:left w:val="none" w:sz="0" w:space="0" w:color="auto"/>
                <w:bottom w:val="none" w:sz="0" w:space="0" w:color="auto"/>
                <w:right w:val="none" w:sz="0" w:space="0" w:color="auto"/>
              </w:divBdr>
            </w:div>
            <w:div w:id="945500964">
              <w:marLeft w:val="0"/>
              <w:marRight w:val="0"/>
              <w:marTop w:val="0"/>
              <w:marBottom w:val="0"/>
              <w:divBdr>
                <w:top w:val="none" w:sz="0" w:space="0" w:color="auto"/>
                <w:left w:val="none" w:sz="0" w:space="0" w:color="auto"/>
                <w:bottom w:val="none" w:sz="0" w:space="0" w:color="auto"/>
                <w:right w:val="none" w:sz="0" w:space="0" w:color="auto"/>
              </w:divBdr>
            </w:div>
            <w:div w:id="168369023">
              <w:marLeft w:val="0"/>
              <w:marRight w:val="0"/>
              <w:marTop w:val="0"/>
              <w:marBottom w:val="0"/>
              <w:divBdr>
                <w:top w:val="none" w:sz="0" w:space="0" w:color="auto"/>
                <w:left w:val="none" w:sz="0" w:space="0" w:color="auto"/>
                <w:bottom w:val="none" w:sz="0" w:space="0" w:color="auto"/>
                <w:right w:val="none" w:sz="0" w:space="0" w:color="auto"/>
              </w:divBdr>
            </w:div>
            <w:div w:id="1989359847">
              <w:marLeft w:val="0"/>
              <w:marRight w:val="0"/>
              <w:marTop w:val="0"/>
              <w:marBottom w:val="0"/>
              <w:divBdr>
                <w:top w:val="none" w:sz="0" w:space="0" w:color="auto"/>
                <w:left w:val="none" w:sz="0" w:space="0" w:color="auto"/>
                <w:bottom w:val="none" w:sz="0" w:space="0" w:color="auto"/>
                <w:right w:val="none" w:sz="0" w:space="0" w:color="auto"/>
              </w:divBdr>
            </w:div>
            <w:div w:id="545600787">
              <w:marLeft w:val="0"/>
              <w:marRight w:val="0"/>
              <w:marTop w:val="0"/>
              <w:marBottom w:val="0"/>
              <w:divBdr>
                <w:top w:val="none" w:sz="0" w:space="0" w:color="auto"/>
                <w:left w:val="none" w:sz="0" w:space="0" w:color="auto"/>
                <w:bottom w:val="none" w:sz="0" w:space="0" w:color="auto"/>
                <w:right w:val="none" w:sz="0" w:space="0" w:color="auto"/>
              </w:divBdr>
            </w:div>
          </w:divsChild>
        </w:div>
        <w:div w:id="1605576159">
          <w:marLeft w:val="0"/>
          <w:marRight w:val="0"/>
          <w:marTop w:val="0"/>
          <w:marBottom w:val="0"/>
          <w:divBdr>
            <w:top w:val="none" w:sz="0" w:space="0" w:color="auto"/>
            <w:left w:val="none" w:sz="0" w:space="0" w:color="auto"/>
            <w:bottom w:val="none" w:sz="0" w:space="0" w:color="auto"/>
            <w:right w:val="none" w:sz="0" w:space="0" w:color="auto"/>
          </w:divBdr>
        </w:div>
        <w:div w:id="2110083312">
          <w:marLeft w:val="0"/>
          <w:marRight w:val="0"/>
          <w:marTop w:val="0"/>
          <w:marBottom w:val="0"/>
          <w:divBdr>
            <w:top w:val="none" w:sz="0" w:space="0" w:color="auto"/>
            <w:left w:val="none" w:sz="0" w:space="0" w:color="auto"/>
            <w:bottom w:val="none" w:sz="0" w:space="0" w:color="auto"/>
            <w:right w:val="none" w:sz="0" w:space="0" w:color="auto"/>
          </w:divBdr>
        </w:div>
        <w:div w:id="812601095">
          <w:marLeft w:val="0"/>
          <w:marRight w:val="0"/>
          <w:marTop w:val="0"/>
          <w:marBottom w:val="0"/>
          <w:divBdr>
            <w:top w:val="none" w:sz="0" w:space="0" w:color="auto"/>
            <w:left w:val="none" w:sz="0" w:space="0" w:color="auto"/>
            <w:bottom w:val="none" w:sz="0" w:space="0" w:color="auto"/>
            <w:right w:val="none" w:sz="0" w:space="0" w:color="auto"/>
          </w:divBdr>
        </w:div>
        <w:div w:id="1411657088">
          <w:marLeft w:val="0"/>
          <w:marRight w:val="0"/>
          <w:marTop w:val="0"/>
          <w:marBottom w:val="0"/>
          <w:divBdr>
            <w:top w:val="none" w:sz="0" w:space="0" w:color="auto"/>
            <w:left w:val="none" w:sz="0" w:space="0" w:color="auto"/>
            <w:bottom w:val="none" w:sz="0" w:space="0" w:color="auto"/>
            <w:right w:val="none" w:sz="0" w:space="0" w:color="auto"/>
          </w:divBdr>
        </w:div>
        <w:div w:id="480460129">
          <w:marLeft w:val="0"/>
          <w:marRight w:val="0"/>
          <w:marTop w:val="0"/>
          <w:marBottom w:val="0"/>
          <w:divBdr>
            <w:top w:val="none" w:sz="0" w:space="0" w:color="auto"/>
            <w:left w:val="none" w:sz="0" w:space="0" w:color="auto"/>
            <w:bottom w:val="none" w:sz="0" w:space="0" w:color="auto"/>
            <w:right w:val="none" w:sz="0" w:space="0" w:color="auto"/>
          </w:divBdr>
        </w:div>
        <w:div w:id="1206409632">
          <w:marLeft w:val="0"/>
          <w:marRight w:val="0"/>
          <w:marTop w:val="0"/>
          <w:marBottom w:val="0"/>
          <w:divBdr>
            <w:top w:val="none" w:sz="0" w:space="0" w:color="auto"/>
            <w:left w:val="none" w:sz="0" w:space="0" w:color="auto"/>
            <w:bottom w:val="none" w:sz="0" w:space="0" w:color="auto"/>
            <w:right w:val="none" w:sz="0" w:space="0" w:color="auto"/>
          </w:divBdr>
        </w:div>
        <w:div w:id="1882090712">
          <w:marLeft w:val="0"/>
          <w:marRight w:val="0"/>
          <w:marTop w:val="0"/>
          <w:marBottom w:val="0"/>
          <w:divBdr>
            <w:top w:val="none" w:sz="0" w:space="0" w:color="auto"/>
            <w:left w:val="none" w:sz="0" w:space="0" w:color="auto"/>
            <w:bottom w:val="none" w:sz="0" w:space="0" w:color="auto"/>
            <w:right w:val="none" w:sz="0" w:space="0" w:color="auto"/>
          </w:divBdr>
        </w:div>
        <w:div w:id="904295307">
          <w:marLeft w:val="0"/>
          <w:marRight w:val="0"/>
          <w:marTop w:val="0"/>
          <w:marBottom w:val="0"/>
          <w:divBdr>
            <w:top w:val="none" w:sz="0" w:space="0" w:color="auto"/>
            <w:left w:val="none" w:sz="0" w:space="0" w:color="auto"/>
            <w:bottom w:val="none" w:sz="0" w:space="0" w:color="auto"/>
            <w:right w:val="none" w:sz="0" w:space="0" w:color="auto"/>
          </w:divBdr>
        </w:div>
        <w:div w:id="1078988592">
          <w:marLeft w:val="0"/>
          <w:marRight w:val="0"/>
          <w:marTop w:val="0"/>
          <w:marBottom w:val="0"/>
          <w:divBdr>
            <w:top w:val="none" w:sz="0" w:space="0" w:color="auto"/>
            <w:left w:val="none" w:sz="0" w:space="0" w:color="auto"/>
            <w:bottom w:val="none" w:sz="0" w:space="0" w:color="auto"/>
            <w:right w:val="none" w:sz="0" w:space="0" w:color="auto"/>
          </w:divBdr>
        </w:div>
        <w:div w:id="918634479">
          <w:marLeft w:val="0"/>
          <w:marRight w:val="0"/>
          <w:marTop w:val="0"/>
          <w:marBottom w:val="0"/>
          <w:divBdr>
            <w:top w:val="none" w:sz="0" w:space="0" w:color="auto"/>
            <w:left w:val="none" w:sz="0" w:space="0" w:color="auto"/>
            <w:bottom w:val="none" w:sz="0" w:space="0" w:color="auto"/>
            <w:right w:val="none" w:sz="0" w:space="0" w:color="auto"/>
          </w:divBdr>
        </w:div>
        <w:div w:id="1232541257">
          <w:marLeft w:val="0"/>
          <w:marRight w:val="0"/>
          <w:marTop w:val="0"/>
          <w:marBottom w:val="0"/>
          <w:divBdr>
            <w:top w:val="none" w:sz="0" w:space="0" w:color="auto"/>
            <w:left w:val="none" w:sz="0" w:space="0" w:color="auto"/>
            <w:bottom w:val="none" w:sz="0" w:space="0" w:color="auto"/>
            <w:right w:val="none" w:sz="0" w:space="0" w:color="auto"/>
          </w:divBdr>
        </w:div>
        <w:div w:id="1990402295">
          <w:marLeft w:val="0"/>
          <w:marRight w:val="0"/>
          <w:marTop w:val="0"/>
          <w:marBottom w:val="0"/>
          <w:divBdr>
            <w:top w:val="none" w:sz="0" w:space="0" w:color="auto"/>
            <w:left w:val="none" w:sz="0" w:space="0" w:color="auto"/>
            <w:bottom w:val="none" w:sz="0" w:space="0" w:color="auto"/>
            <w:right w:val="none" w:sz="0" w:space="0" w:color="auto"/>
          </w:divBdr>
        </w:div>
        <w:div w:id="729111921">
          <w:marLeft w:val="0"/>
          <w:marRight w:val="0"/>
          <w:marTop w:val="0"/>
          <w:marBottom w:val="0"/>
          <w:divBdr>
            <w:top w:val="none" w:sz="0" w:space="0" w:color="auto"/>
            <w:left w:val="none" w:sz="0" w:space="0" w:color="auto"/>
            <w:bottom w:val="none" w:sz="0" w:space="0" w:color="auto"/>
            <w:right w:val="none" w:sz="0" w:space="0" w:color="auto"/>
          </w:divBdr>
        </w:div>
        <w:div w:id="1492020105">
          <w:marLeft w:val="0"/>
          <w:marRight w:val="0"/>
          <w:marTop w:val="0"/>
          <w:marBottom w:val="0"/>
          <w:divBdr>
            <w:top w:val="none" w:sz="0" w:space="0" w:color="auto"/>
            <w:left w:val="none" w:sz="0" w:space="0" w:color="auto"/>
            <w:bottom w:val="none" w:sz="0" w:space="0" w:color="auto"/>
            <w:right w:val="none" w:sz="0" w:space="0" w:color="auto"/>
          </w:divBdr>
        </w:div>
        <w:div w:id="260382875">
          <w:marLeft w:val="0"/>
          <w:marRight w:val="0"/>
          <w:marTop w:val="0"/>
          <w:marBottom w:val="0"/>
          <w:divBdr>
            <w:top w:val="none" w:sz="0" w:space="0" w:color="auto"/>
            <w:left w:val="none" w:sz="0" w:space="0" w:color="auto"/>
            <w:bottom w:val="none" w:sz="0" w:space="0" w:color="auto"/>
            <w:right w:val="none" w:sz="0" w:space="0" w:color="auto"/>
          </w:divBdr>
        </w:div>
        <w:div w:id="1754740939">
          <w:marLeft w:val="0"/>
          <w:marRight w:val="0"/>
          <w:marTop w:val="0"/>
          <w:marBottom w:val="0"/>
          <w:divBdr>
            <w:top w:val="none" w:sz="0" w:space="0" w:color="auto"/>
            <w:left w:val="none" w:sz="0" w:space="0" w:color="auto"/>
            <w:bottom w:val="none" w:sz="0" w:space="0" w:color="auto"/>
            <w:right w:val="none" w:sz="0" w:space="0" w:color="auto"/>
          </w:divBdr>
        </w:div>
        <w:div w:id="1839466656">
          <w:marLeft w:val="0"/>
          <w:marRight w:val="0"/>
          <w:marTop w:val="0"/>
          <w:marBottom w:val="0"/>
          <w:divBdr>
            <w:top w:val="none" w:sz="0" w:space="0" w:color="auto"/>
            <w:left w:val="none" w:sz="0" w:space="0" w:color="auto"/>
            <w:bottom w:val="none" w:sz="0" w:space="0" w:color="auto"/>
            <w:right w:val="none" w:sz="0" w:space="0" w:color="auto"/>
          </w:divBdr>
        </w:div>
        <w:div w:id="1798525393">
          <w:marLeft w:val="0"/>
          <w:marRight w:val="0"/>
          <w:marTop w:val="0"/>
          <w:marBottom w:val="0"/>
          <w:divBdr>
            <w:top w:val="none" w:sz="0" w:space="0" w:color="auto"/>
            <w:left w:val="none" w:sz="0" w:space="0" w:color="auto"/>
            <w:bottom w:val="none" w:sz="0" w:space="0" w:color="auto"/>
            <w:right w:val="none" w:sz="0" w:space="0" w:color="auto"/>
          </w:divBdr>
        </w:div>
        <w:div w:id="1887912752">
          <w:marLeft w:val="0"/>
          <w:marRight w:val="0"/>
          <w:marTop w:val="0"/>
          <w:marBottom w:val="0"/>
          <w:divBdr>
            <w:top w:val="none" w:sz="0" w:space="0" w:color="auto"/>
            <w:left w:val="none" w:sz="0" w:space="0" w:color="auto"/>
            <w:bottom w:val="none" w:sz="0" w:space="0" w:color="auto"/>
            <w:right w:val="none" w:sz="0" w:space="0" w:color="auto"/>
          </w:divBdr>
        </w:div>
        <w:div w:id="398014201">
          <w:marLeft w:val="0"/>
          <w:marRight w:val="0"/>
          <w:marTop w:val="0"/>
          <w:marBottom w:val="0"/>
          <w:divBdr>
            <w:top w:val="none" w:sz="0" w:space="0" w:color="auto"/>
            <w:left w:val="none" w:sz="0" w:space="0" w:color="auto"/>
            <w:bottom w:val="none" w:sz="0" w:space="0" w:color="auto"/>
            <w:right w:val="none" w:sz="0" w:space="0" w:color="auto"/>
          </w:divBdr>
        </w:div>
        <w:div w:id="937248978">
          <w:marLeft w:val="0"/>
          <w:marRight w:val="0"/>
          <w:marTop w:val="0"/>
          <w:marBottom w:val="0"/>
          <w:divBdr>
            <w:top w:val="none" w:sz="0" w:space="0" w:color="auto"/>
            <w:left w:val="none" w:sz="0" w:space="0" w:color="auto"/>
            <w:bottom w:val="none" w:sz="0" w:space="0" w:color="auto"/>
            <w:right w:val="none" w:sz="0" w:space="0" w:color="auto"/>
          </w:divBdr>
          <w:divsChild>
            <w:div w:id="1961766767">
              <w:marLeft w:val="0"/>
              <w:marRight w:val="0"/>
              <w:marTop w:val="0"/>
              <w:marBottom w:val="0"/>
              <w:divBdr>
                <w:top w:val="none" w:sz="0" w:space="0" w:color="auto"/>
                <w:left w:val="none" w:sz="0" w:space="0" w:color="auto"/>
                <w:bottom w:val="none" w:sz="0" w:space="0" w:color="auto"/>
                <w:right w:val="none" w:sz="0" w:space="0" w:color="auto"/>
              </w:divBdr>
            </w:div>
            <w:div w:id="1515991600">
              <w:marLeft w:val="0"/>
              <w:marRight w:val="0"/>
              <w:marTop w:val="0"/>
              <w:marBottom w:val="0"/>
              <w:divBdr>
                <w:top w:val="none" w:sz="0" w:space="0" w:color="auto"/>
                <w:left w:val="none" w:sz="0" w:space="0" w:color="auto"/>
                <w:bottom w:val="none" w:sz="0" w:space="0" w:color="auto"/>
                <w:right w:val="none" w:sz="0" w:space="0" w:color="auto"/>
              </w:divBdr>
            </w:div>
            <w:div w:id="1808863309">
              <w:marLeft w:val="0"/>
              <w:marRight w:val="0"/>
              <w:marTop w:val="0"/>
              <w:marBottom w:val="0"/>
              <w:divBdr>
                <w:top w:val="none" w:sz="0" w:space="0" w:color="auto"/>
                <w:left w:val="none" w:sz="0" w:space="0" w:color="auto"/>
                <w:bottom w:val="none" w:sz="0" w:space="0" w:color="auto"/>
                <w:right w:val="none" w:sz="0" w:space="0" w:color="auto"/>
              </w:divBdr>
            </w:div>
            <w:div w:id="1775438129">
              <w:marLeft w:val="0"/>
              <w:marRight w:val="0"/>
              <w:marTop w:val="0"/>
              <w:marBottom w:val="0"/>
              <w:divBdr>
                <w:top w:val="none" w:sz="0" w:space="0" w:color="auto"/>
                <w:left w:val="none" w:sz="0" w:space="0" w:color="auto"/>
                <w:bottom w:val="none" w:sz="0" w:space="0" w:color="auto"/>
                <w:right w:val="none" w:sz="0" w:space="0" w:color="auto"/>
              </w:divBdr>
            </w:div>
            <w:div w:id="698819214">
              <w:marLeft w:val="0"/>
              <w:marRight w:val="0"/>
              <w:marTop w:val="0"/>
              <w:marBottom w:val="0"/>
              <w:divBdr>
                <w:top w:val="none" w:sz="0" w:space="0" w:color="auto"/>
                <w:left w:val="none" w:sz="0" w:space="0" w:color="auto"/>
                <w:bottom w:val="none" w:sz="0" w:space="0" w:color="auto"/>
                <w:right w:val="none" w:sz="0" w:space="0" w:color="auto"/>
              </w:divBdr>
            </w:div>
            <w:div w:id="762144162">
              <w:marLeft w:val="0"/>
              <w:marRight w:val="0"/>
              <w:marTop w:val="0"/>
              <w:marBottom w:val="0"/>
              <w:divBdr>
                <w:top w:val="none" w:sz="0" w:space="0" w:color="auto"/>
                <w:left w:val="none" w:sz="0" w:space="0" w:color="auto"/>
                <w:bottom w:val="none" w:sz="0" w:space="0" w:color="auto"/>
                <w:right w:val="none" w:sz="0" w:space="0" w:color="auto"/>
              </w:divBdr>
            </w:div>
            <w:div w:id="561404955">
              <w:marLeft w:val="0"/>
              <w:marRight w:val="0"/>
              <w:marTop w:val="0"/>
              <w:marBottom w:val="0"/>
              <w:divBdr>
                <w:top w:val="none" w:sz="0" w:space="0" w:color="auto"/>
                <w:left w:val="none" w:sz="0" w:space="0" w:color="auto"/>
                <w:bottom w:val="none" w:sz="0" w:space="0" w:color="auto"/>
                <w:right w:val="none" w:sz="0" w:space="0" w:color="auto"/>
              </w:divBdr>
            </w:div>
            <w:div w:id="718631688">
              <w:marLeft w:val="0"/>
              <w:marRight w:val="0"/>
              <w:marTop w:val="0"/>
              <w:marBottom w:val="0"/>
              <w:divBdr>
                <w:top w:val="none" w:sz="0" w:space="0" w:color="auto"/>
                <w:left w:val="none" w:sz="0" w:space="0" w:color="auto"/>
                <w:bottom w:val="none" w:sz="0" w:space="0" w:color="auto"/>
                <w:right w:val="none" w:sz="0" w:space="0" w:color="auto"/>
              </w:divBdr>
            </w:div>
            <w:div w:id="842548448">
              <w:marLeft w:val="0"/>
              <w:marRight w:val="0"/>
              <w:marTop w:val="0"/>
              <w:marBottom w:val="0"/>
              <w:divBdr>
                <w:top w:val="none" w:sz="0" w:space="0" w:color="auto"/>
                <w:left w:val="none" w:sz="0" w:space="0" w:color="auto"/>
                <w:bottom w:val="none" w:sz="0" w:space="0" w:color="auto"/>
                <w:right w:val="none" w:sz="0" w:space="0" w:color="auto"/>
              </w:divBdr>
            </w:div>
            <w:div w:id="1743722007">
              <w:marLeft w:val="0"/>
              <w:marRight w:val="0"/>
              <w:marTop w:val="0"/>
              <w:marBottom w:val="0"/>
              <w:divBdr>
                <w:top w:val="none" w:sz="0" w:space="0" w:color="auto"/>
                <w:left w:val="none" w:sz="0" w:space="0" w:color="auto"/>
                <w:bottom w:val="none" w:sz="0" w:space="0" w:color="auto"/>
                <w:right w:val="none" w:sz="0" w:space="0" w:color="auto"/>
              </w:divBdr>
            </w:div>
            <w:div w:id="1727989265">
              <w:marLeft w:val="0"/>
              <w:marRight w:val="0"/>
              <w:marTop w:val="0"/>
              <w:marBottom w:val="0"/>
              <w:divBdr>
                <w:top w:val="none" w:sz="0" w:space="0" w:color="auto"/>
                <w:left w:val="none" w:sz="0" w:space="0" w:color="auto"/>
                <w:bottom w:val="none" w:sz="0" w:space="0" w:color="auto"/>
                <w:right w:val="none" w:sz="0" w:space="0" w:color="auto"/>
              </w:divBdr>
            </w:div>
            <w:div w:id="1470125850">
              <w:marLeft w:val="0"/>
              <w:marRight w:val="0"/>
              <w:marTop w:val="0"/>
              <w:marBottom w:val="0"/>
              <w:divBdr>
                <w:top w:val="none" w:sz="0" w:space="0" w:color="auto"/>
                <w:left w:val="none" w:sz="0" w:space="0" w:color="auto"/>
                <w:bottom w:val="none" w:sz="0" w:space="0" w:color="auto"/>
                <w:right w:val="none" w:sz="0" w:space="0" w:color="auto"/>
              </w:divBdr>
            </w:div>
            <w:div w:id="1441995098">
              <w:marLeft w:val="0"/>
              <w:marRight w:val="0"/>
              <w:marTop w:val="0"/>
              <w:marBottom w:val="0"/>
              <w:divBdr>
                <w:top w:val="none" w:sz="0" w:space="0" w:color="auto"/>
                <w:left w:val="none" w:sz="0" w:space="0" w:color="auto"/>
                <w:bottom w:val="none" w:sz="0" w:space="0" w:color="auto"/>
                <w:right w:val="none" w:sz="0" w:space="0" w:color="auto"/>
              </w:divBdr>
            </w:div>
            <w:div w:id="2120567994">
              <w:marLeft w:val="0"/>
              <w:marRight w:val="0"/>
              <w:marTop w:val="0"/>
              <w:marBottom w:val="0"/>
              <w:divBdr>
                <w:top w:val="none" w:sz="0" w:space="0" w:color="auto"/>
                <w:left w:val="none" w:sz="0" w:space="0" w:color="auto"/>
                <w:bottom w:val="none" w:sz="0" w:space="0" w:color="auto"/>
                <w:right w:val="none" w:sz="0" w:space="0" w:color="auto"/>
              </w:divBdr>
            </w:div>
            <w:div w:id="183907076">
              <w:marLeft w:val="0"/>
              <w:marRight w:val="0"/>
              <w:marTop w:val="0"/>
              <w:marBottom w:val="0"/>
              <w:divBdr>
                <w:top w:val="none" w:sz="0" w:space="0" w:color="auto"/>
                <w:left w:val="none" w:sz="0" w:space="0" w:color="auto"/>
                <w:bottom w:val="none" w:sz="0" w:space="0" w:color="auto"/>
                <w:right w:val="none" w:sz="0" w:space="0" w:color="auto"/>
              </w:divBdr>
            </w:div>
            <w:div w:id="60755406">
              <w:marLeft w:val="0"/>
              <w:marRight w:val="0"/>
              <w:marTop w:val="0"/>
              <w:marBottom w:val="0"/>
              <w:divBdr>
                <w:top w:val="none" w:sz="0" w:space="0" w:color="auto"/>
                <w:left w:val="none" w:sz="0" w:space="0" w:color="auto"/>
                <w:bottom w:val="none" w:sz="0" w:space="0" w:color="auto"/>
                <w:right w:val="none" w:sz="0" w:space="0" w:color="auto"/>
              </w:divBdr>
            </w:div>
            <w:div w:id="844518270">
              <w:marLeft w:val="0"/>
              <w:marRight w:val="0"/>
              <w:marTop w:val="0"/>
              <w:marBottom w:val="0"/>
              <w:divBdr>
                <w:top w:val="none" w:sz="0" w:space="0" w:color="auto"/>
                <w:left w:val="none" w:sz="0" w:space="0" w:color="auto"/>
                <w:bottom w:val="none" w:sz="0" w:space="0" w:color="auto"/>
                <w:right w:val="none" w:sz="0" w:space="0" w:color="auto"/>
              </w:divBdr>
            </w:div>
            <w:div w:id="453669398">
              <w:marLeft w:val="0"/>
              <w:marRight w:val="0"/>
              <w:marTop w:val="0"/>
              <w:marBottom w:val="0"/>
              <w:divBdr>
                <w:top w:val="none" w:sz="0" w:space="0" w:color="auto"/>
                <w:left w:val="none" w:sz="0" w:space="0" w:color="auto"/>
                <w:bottom w:val="none" w:sz="0" w:space="0" w:color="auto"/>
                <w:right w:val="none" w:sz="0" w:space="0" w:color="auto"/>
              </w:divBdr>
            </w:div>
            <w:div w:id="1743982746">
              <w:marLeft w:val="0"/>
              <w:marRight w:val="0"/>
              <w:marTop w:val="0"/>
              <w:marBottom w:val="0"/>
              <w:divBdr>
                <w:top w:val="none" w:sz="0" w:space="0" w:color="auto"/>
                <w:left w:val="none" w:sz="0" w:space="0" w:color="auto"/>
                <w:bottom w:val="none" w:sz="0" w:space="0" w:color="auto"/>
                <w:right w:val="none" w:sz="0" w:space="0" w:color="auto"/>
              </w:divBdr>
            </w:div>
            <w:div w:id="20820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82379">
      <w:bodyDiv w:val="1"/>
      <w:marLeft w:val="0"/>
      <w:marRight w:val="0"/>
      <w:marTop w:val="0"/>
      <w:marBottom w:val="0"/>
      <w:divBdr>
        <w:top w:val="none" w:sz="0" w:space="0" w:color="auto"/>
        <w:left w:val="none" w:sz="0" w:space="0" w:color="auto"/>
        <w:bottom w:val="none" w:sz="0" w:space="0" w:color="auto"/>
        <w:right w:val="none" w:sz="0" w:space="0" w:color="auto"/>
      </w:divBdr>
      <w:divsChild>
        <w:div w:id="118030747">
          <w:marLeft w:val="0"/>
          <w:marRight w:val="0"/>
          <w:marTop w:val="0"/>
          <w:marBottom w:val="0"/>
          <w:divBdr>
            <w:top w:val="none" w:sz="0" w:space="0" w:color="auto"/>
            <w:left w:val="none" w:sz="0" w:space="0" w:color="auto"/>
            <w:bottom w:val="none" w:sz="0" w:space="0" w:color="auto"/>
            <w:right w:val="none" w:sz="0" w:space="0" w:color="auto"/>
          </w:divBdr>
          <w:divsChild>
            <w:div w:id="1559895120">
              <w:marLeft w:val="0"/>
              <w:marRight w:val="0"/>
              <w:marTop w:val="0"/>
              <w:marBottom w:val="0"/>
              <w:divBdr>
                <w:top w:val="none" w:sz="0" w:space="0" w:color="auto"/>
                <w:left w:val="none" w:sz="0" w:space="0" w:color="auto"/>
                <w:bottom w:val="none" w:sz="0" w:space="0" w:color="auto"/>
                <w:right w:val="none" w:sz="0" w:space="0" w:color="auto"/>
              </w:divBdr>
            </w:div>
            <w:div w:id="1278177253">
              <w:marLeft w:val="0"/>
              <w:marRight w:val="0"/>
              <w:marTop w:val="0"/>
              <w:marBottom w:val="0"/>
              <w:divBdr>
                <w:top w:val="none" w:sz="0" w:space="0" w:color="auto"/>
                <w:left w:val="none" w:sz="0" w:space="0" w:color="auto"/>
                <w:bottom w:val="none" w:sz="0" w:space="0" w:color="auto"/>
                <w:right w:val="none" w:sz="0" w:space="0" w:color="auto"/>
              </w:divBdr>
            </w:div>
            <w:div w:id="1316716288">
              <w:marLeft w:val="0"/>
              <w:marRight w:val="0"/>
              <w:marTop w:val="0"/>
              <w:marBottom w:val="0"/>
              <w:divBdr>
                <w:top w:val="none" w:sz="0" w:space="0" w:color="auto"/>
                <w:left w:val="none" w:sz="0" w:space="0" w:color="auto"/>
                <w:bottom w:val="none" w:sz="0" w:space="0" w:color="auto"/>
                <w:right w:val="none" w:sz="0" w:space="0" w:color="auto"/>
              </w:divBdr>
            </w:div>
            <w:div w:id="2064987286">
              <w:marLeft w:val="0"/>
              <w:marRight w:val="0"/>
              <w:marTop w:val="0"/>
              <w:marBottom w:val="0"/>
              <w:divBdr>
                <w:top w:val="none" w:sz="0" w:space="0" w:color="auto"/>
                <w:left w:val="none" w:sz="0" w:space="0" w:color="auto"/>
                <w:bottom w:val="none" w:sz="0" w:space="0" w:color="auto"/>
                <w:right w:val="none" w:sz="0" w:space="0" w:color="auto"/>
              </w:divBdr>
            </w:div>
            <w:div w:id="322122216">
              <w:marLeft w:val="0"/>
              <w:marRight w:val="0"/>
              <w:marTop w:val="0"/>
              <w:marBottom w:val="0"/>
              <w:divBdr>
                <w:top w:val="none" w:sz="0" w:space="0" w:color="auto"/>
                <w:left w:val="none" w:sz="0" w:space="0" w:color="auto"/>
                <w:bottom w:val="none" w:sz="0" w:space="0" w:color="auto"/>
                <w:right w:val="none" w:sz="0" w:space="0" w:color="auto"/>
              </w:divBdr>
            </w:div>
            <w:div w:id="2108190959">
              <w:marLeft w:val="0"/>
              <w:marRight w:val="0"/>
              <w:marTop w:val="0"/>
              <w:marBottom w:val="0"/>
              <w:divBdr>
                <w:top w:val="none" w:sz="0" w:space="0" w:color="auto"/>
                <w:left w:val="none" w:sz="0" w:space="0" w:color="auto"/>
                <w:bottom w:val="none" w:sz="0" w:space="0" w:color="auto"/>
                <w:right w:val="none" w:sz="0" w:space="0" w:color="auto"/>
              </w:divBdr>
            </w:div>
            <w:div w:id="889610488">
              <w:marLeft w:val="0"/>
              <w:marRight w:val="0"/>
              <w:marTop w:val="0"/>
              <w:marBottom w:val="0"/>
              <w:divBdr>
                <w:top w:val="none" w:sz="0" w:space="0" w:color="auto"/>
                <w:left w:val="none" w:sz="0" w:space="0" w:color="auto"/>
                <w:bottom w:val="none" w:sz="0" w:space="0" w:color="auto"/>
                <w:right w:val="none" w:sz="0" w:space="0" w:color="auto"/>
              </w:divBdr>
            </w:div>
            <w:div w:id="138806056">
              <w:marLeft w:val="0"/>
              <w:marRight w:val="0"/>
              <w:marTop w:val="0"/>
              <w:marBottom w:val="0"/>
              <w:divBdr>
                <w:top w:val="none" w:sz="0" w:space="0" w:color="auto"/>
                <w:left w:val="none" w:sz="0" w:space="0" w:color="auto"/>
                <w:bottom w:val="none" w:sz="0" w:space="0" w:color="auto"/>
                <w:right w:val="none" w:sz="0" w:space="0" w:color="auto"/>
              </w:divBdr>
            </w:div>
            <w:div w:id="749928785">
              <w:marLeft w:val="0"/>
              <w:marRight w:val="0"/>
              <w:marTop w:val="0"/>
              <w:marBottom w:val="0"/>
              <w:divBdr>
                <w:top w:val="none" w:sz="0" w:space="0" w:color="auto"/>
                <w:left w:val="none" w:sz="0" w:space="0" w:color="auto"/>
                <w:bottom w:val="none" w:sz="0" w:space="0" w:color="auto"/>
                <w:right w:val="none" w:sz="0" w:space="0" w:color="auto"/>
              </w:divBdr>
            </w:div>
            <w:div w:id="111365145">
              <w:marLeft w:val="0"/>
              <w:marRight w:val="0"/>
              <w:marTop w:val="0"/>
              <w:marBottom w:val="0"/>
              <w:divBdr>
                <w:top w:val="none" w:sz="0" w:space="0" w:color="auto"/>
                <w:left w:val="none" w:sz="0" w:space="0" w:color="auto"/>
                <w:bottom w:val="none" w:sz="0" w:space="0" w:color="auto"/>
                <w:right w:val="none" w:sz="0" w:space="0" w:color="auto"/>
              </w:divBdr>
            </w:div>
          </w:divsChild>
        </w:div>
        <w:div w:id="610750388">
          <w:marLeft w:val="0"/>
          <w:marRight w:val="0"/>
          <w:marTop w:val="0"/>
          <w:marBottom w:val="0"/>
          <w:divBdr>
            <w:top w:val="none" w:sz="0" w:space="0" w:color="auto"/>
            <w:left w:val="none" w:sz="0" w:space="0" w:color="auto"/>
            <w:bottom w:val="none" w:sz="0" w:space="0" w:color="auto"/>
            <w:right w:val="none" w:sz="0" w:space="0" w:color="auto"/>
          </w:divBdr>
        </w:div>
      </w:divsChild>
    </w:div>
    <w:div w:id="1064139300">
      <w:bodyDiv w:val="1"/>
      <w:marLeft w:val="0"/>
      <w:marRight w:val="0"/>
      <w:marTop w:val="0"/>
      <w:marBottom w:val="0"/>
      <w:divBdr>
        <w:top w:val="none" w:sz="0" w:space="0" w:color="auto"/>
        <w:left w:val="none" w:sz="0" w:space="0" w:color="auto"/>
        <w:bottom w:val="none" w:sz="0" w:space="0" w:color="auto"/>
        <w:right w:val="none" w:sz="0" w:space="0" w:color="auto"/>
      </w:divBdr>
    </w:div>
    <w:div w:id="1084718669">
      <w:bodyDiv w:val="1"/>
      <w:marLeft w:val="0"/>
      <w:marRight w:val="0"/>
      <w:marTop w:val="0"/>
      <w:marBottom w:val="0"/>
      <w:divBdr>
        <w:top w:val="none" w:sz="0" w:space="0" w:color="auto"/>
        <w:left w:val="none" w:sz="0" w:space="0" w:color="auto"/>
        <w:bottom w:val="none" w:sz="0" w:space="0" w:color="auto"/>
        <w:right w:val="none" w:sz="0" w:space="0" w:color="auto"/>
      </w:divBdr>
    </w:div>
    <w:div w:id="1124471338">
      <w:bodyDiv w:val="1"/>
      <w:marLeft w:val="0"/>
      <w:marRight w:val="0"/>
      <w:marTop w:val="0"/>
      <w:marBottom w:val="0"/>
      <w:divBdr>
        <w:top w:val="none" w:sz="0" w:space="0" w:color="auto"/>
        <w:left w:val="none" w:sz="0" w:space="0" w:color="auto"/>
        <w:bottom w:val="none" w:sz="0" w:space="0" w:color="auto"/>
        <w:right w:val="none" w:sz="0" w:space="0" w:color="auto"/>
      </w:divBdr>
    </w:div>
    <w:div w:id="1133790303">
      <w:bodyDiv w:val="1"/>
      <w:marLeft w:val="0"/>
      <w:marRight w:val="0"/>
      <w:marTop w:val="0"/>
      <w:marBottom w:val="0"/>
      <w:divBdr>
        <w:top w:val="none" w:sz="0" w:space="0" w:color="auto"/>
        <w:left w:val="none" w:sz="0" w:space="0" w:color="auto"/>
        <w:bottom w:val="none" w:sz="0" w:space="0" w:color="auto"/>
        <w:right w:val="none" w:sz="0" w:space="0" w:color="auto"/>
      </w:divBdr>
    </w:div>
    <w:div w:id="1139610277">
      <w:bodyDiv w:val="1"/>
      <w:marLeft w:val="0"/>
      <w:marRight w:val="0"/>
      <w:marTop w:val="0"/>
      <w:marBottom w:val="0"/>
      <w:divBdr>
        <w:top w:val="none" w:sz="0" w:space="0" w:color="auto"/>
        <w:left w:val="none" w:sz="0" w:space="0" w:color="auto"/>
        <w:bottom w:val="none" w:sz="0" w:space="0" w:color="auto"/>
        <w:right w:val="none" w:sz="0" w:space="0" w:color="auto"/>
      </w:divBdr>
    </w:div>
    <w:div w:id="1148664703">
      <w:bodyDiv w:val="1"/>
      <w:marLeft w:val="0"/>
      <w:marRight w:val="0"/>
      <w:marTop w:val="0"/>
      <w:marBottom w:val="0"/>
      <w:divBdr>
        <w:top w:val="none" w:sz="0" w:space="0" w:color="auto"/>
        <w:left w:val="none" w:sz="0" w:space="0" w:color="auto"/>
        <w:bottom w:val="none" w:sz="0" w:space="0" w:color="auto"/>
        <w:right w:val="none" w:sz="0" w:space="0" w:color="auto"/>
      </w:divBdr>
      <w:divsChild>
        <w:div w:id="1584951248">
          <w:marLeft w:val="0"/>
          <w:marRight w:val="0"/>
          <w:marTop w:val="0"/>
          <w:marBottom w:val="0"/>
          <w:divBdr>
            <w:top w:val="none" w:sz="0" w:space="0" w:color="auto"/>
            <w:left w:val="none" w:sz="0" w:space="0" w:color="auto"/>
            <w:bottom w:val="none" w:sz="0" w:space="0" w:color="auto"/>
            <w:right w:val="none" w:sz="0" w:space="0" w:color="auto"/>
          </w:divBdr>
        </w:div>
        <w:div w:id="506100511">
          <w:marLeft w:val="0"/>
          <w:marRight w:val="0"/>
          <w:marTop w:val="0"/>
          <w:marBottom w:val="0"/>
          <w:divBdr>
            <w:top w:val="none" w:sz="0" w:space="0" w:color="auto"/>
            <w:left w:val="none" w:sz="0" w:space="0" w:color="auto"/>
            <w:bottom w:val="none" w:sz="0" w:space="0" w:color="auto"/>
            <w:right w:val="none" w:sz="0" w:space="0" w:color="auto"/>
          </w:divBdr>
        </w:div>
        <w:div w:id="24065531">
          <w:marLeft w:val="0"/>
          <w:marRight w:val="0"/>
          <w:marTop w:val="0"/>
          <w:marBottom w:val="0"/>
          <w:divBdr>
            <w:top w:val="none" w:sz="0" w:space="0" w:color="auto"/>
            <w:left w:val="none" w:sz="0" w:space="0" w:color="auto"/>
            <w:bottom w:val="none" w:sz="0" w:space="0" w:color="auto"/>
            <w:right w:val="none" w:sz="0" w:space="0" w:color="auto"/>
          </w:divBdr>
        </w:div>
        <w:div w:id="114059844">
          <w:marLeft w:val="0"/>
          <w:marRight w:val="0"/>
          <w:marTop w:val="0"/>
          <w:marBottom w:val="0"/>
          <w:divBdr>
            <w:top w:val="none" w:sz="0" w:space="0" w:color="auto"/>
            <w:left w:val="none" w:sz="0" w:space="0" w:color="auto"/>
            <w:bottom w:val="none" w:sz="0" w:space="0" w:color="auto"/>
            <w:right w:val="none" w:sz="0" w:space="0" w:color="auto"/>
          </w:divBdr>
        </w:div>
        <w:div w:id="1270547123">
          <w:marLeft w:val="0"/>
          <w:marRight w:val="0"/>
          <w:marTop w:val="0"/>
          <w:marBottom w:val="0"/>
          <w:divBdr>
            <w:top w:val="none" w:sz="0" w:space="0" w:color="auto"/>
            <w:left w:val="none" w:sz="0" w:space="0" w:color="auto"/>
            <w:bottom w:val="none" w:sz="0" w:space="0" w:color="auto"/>
            <w:right w:val="none" w:sz="0" w:space="0" w:color="auto"/>
          </w:divBdr>
        </w:div>
        <w:div w:id="586571222">
          <w:marLeft w:val="0"/>
          <w:marRight w:val="0"/>
          <w:marTop w:val="0"/>
          <w:marBottom w:val="0"/>
          <w:divBdr>
            <w:top w:val="none" w:sz="0" w:space="0" w:color="auto"/>
            <w:left w:val="none" w:sz="0" w:space="0" w:color="auto"/>
            <w:bottom w:val="none" w:sz="0" w:space="0" w:color="auto"/>
            <w:right w:val="none" w:sz="0" w:space="0" w:color="auto"/>
          </w:divBdr>
        </w:div>
        <w:div w:id="248971471">
          <w:marLeft w:val="0"/>
          <w:marRight w:val="0"/>
          <w:marTop w:val="0"/>
          <w:marBottom w:val="0"/>
          <w:divBdr>
            <w:top w:val="none" w:sz="0" w:space="0" w:color="auto"/>
            <w:left w:val="none" w:sz="0" w:space="0" w:color="auto"/>
            <w:bottom w:val="none" w:sz="0" w:space="0" w:color="auto"/>
            <w:right w:val="none" w:sz="0" w:space="0" w:color="auto"/>
          </w:divBdr>
        </w:div>
        <w:div w:id="117458573">
          <w:marLeft w:val="0"/>
          <w:marRight w:val="0"/>
          <w:marTop w:val="0"/>
          <w:marBottom w:val="0"/>
          <w:divBdr>
            <w:top w:val="none" w:sz="0" w:space="0" w:color="auto"/>
            <w:left w:val="none" w:sz="0" w:space="0" w:color="auto"/>
            <w:bottom w:val="none" w:sz="0" w:space="0" w:color="auto"/>
            <w:right w:val="none" w:sz="0" w:space="0" w:color="auto"/>
          </w:divBdr>
        </w:div>
        <w:div w:id="457842600">
          <w:marLeft w:val="0"/>
          <w:marRight w:val="0"/>
          <w:marTop w:val="0"/>
          <w:marBottom w:val="0"/>
          <w:divBdr>
            <w:top w:val="none" w:sz="0" w:space="0" w:color="auto"/>
            <w:left w:val="none" w:sz="0" w:space="0" w:color="auto"/>
            <w:bottom w:val="none" w:sz="0" w:space="0" w:color="auto"/>
            <w:right w:val="none" w:sz="0" w:space="0" w:color="auto"/>
          </w:divBdr>
        </w:div>
        <w:div w:id="80444772">
          <w:marLeft w:val="0"/>
          <w:marRight w:val="0"/>
          <w:marTop w:val="0"/>
          <w:marBottom w:val="0"/>
          <w:divBdr>
            <w:top w:val="none" w:sz="0" w:space="0" w:color="auto"/>
            <w:left w:val="none" w:sz="0" w:space="0" w:color="auto"/>
            <w:bottom w:val="none" w:sz="0" w:space="0" w:color="auto"/>
            <w:right w:val="none" w:sz="0" w:space="0" w:color="auto"/>
          </w:divBdr>
        </w:div>
        <w:div w:id="391581381">
          <w:marLeft w:val="0"/>
          <w:marRight w:val="0"/>
          <w:marTop w:val="0"/>
          <w:marBottom w:val="0"/>
          <w:divBdr>
            <w:top w:val="none" w:sz="0" w:space="0" w:color="auto"/>
            <w:left w:val="none" w:sz="0" w:space="0" w:color="auto"/>
            <w:bottom w:val="none" w:sz="0" w:space="0" w:color="auto"/>
            <w:right w:val="none" w:sz="0" w:space="0" w:color="auto"/>
          </w:divBdr>
        </w:div>
        <w:div w:id="615603552">
          <w:marLeft w:val="0"/>
          <w:marRight w:val="0"/>
          <w:marTop w:val="0"/>
          <w:marBottom w:val="0"/>
          <w:divBdr>
            <w:top w:val="none" w:sz="0" w:space="0" w:color="auto"/>
            <w:left w:val="none" w:sz="0" w:space="0" w:color="auto"/>
            <w:bottom w:val="none" w:sz="0" w:space="0" w:color="auto"/>
            <w:right w:val="none" w:sz="0" w:space="0" w:color="auto"/>
          </w:divBdr>
        </w:div>
        <w:div w:id="1530725363">
          <w:marLeft w:val="0"/>
          <w:marRight w:val="0"/>
          <w:marTop w:val="0"/>
          <w:marBottom w:val="0"/>
          <w:divBdr>
            <w:top w:val="none" w:sz="0" w:space="0" w:color="auto"/>
            <w:left w:val="none" w:sz="0" w:space="0" w:color="auto"/>
            <w:bottom w:val="none" w:sz="0" w:space="0" w:color="auto"/>
            <w:right w:val="none" w:sz="0" w:space="0" w:color="auto"/>
          </w:divBdr>
        </w:div>
        <w:div w:id="407381977">
          <w:marLeft w:val="0"/>
          <w:marRight w:val="0"/>
          <w:marTop w:val="0"/>
          <w:marBottom w:val="0"/>
          <w:divBdr>
            <w:top w:val="none" w:sz="0" w:space="0" w:color="auto"/>
            <w:left w:val="none" w:sz="0" w:space="0" w:color="auto"/>
            <w:bottom w:val="none" w:sz="0" w:space="0" w:color="auto"/>
            <w:right w:val="none" w:sz="0" w:space="0" w:color="auto"/>
          </w:divBdr>
        </w:div>
        <w:div w:id="1185706914">
          <w:marLeft w:val="0"/>
          <w:marRight w:val="0"/>
          <w:marTop w:val="0"/>
          <w:marBottom w:val="0"/>
          <w:divBdr>
            <w:top w:val="none" w:sz="0" w:space="0" w:color="auto"/>
            <w:left w:val="none" w:sz="0" w:space="0" w:color="auto"/>
            <w:bottom w:val="none" w:sz="0" w:space="0" w:color="auto"/>
            <w:right w:val="none" w:sz="0" w:space="0" w:color="auto"/>
          </w:divBdr>
        </w:div>
        <w:div w:id="677662186">
          <w:marLeft w:val="0"/>
          <w:marRight w:val="0"/>
          <w:marTop w:val="0"/>
          <w:marBottom w:val="0"/>
          <w:divBdr>
            <w:top w:val="none" w:sz="0" w:space="0" w:color="auto"/>
            <w:left w:val="none" w:sz="0" w:space="0" w:color="auto"/>
            <w:bottom w:val="none" w:sz="0" w:space="0" w:color="auto"/>
            <w:right w:val="none" w:sz="0" w:space="0" w:color="auto"/>
          </w:divBdr>
        </w:div>
        <w:div w:id="460995690">
          <w:marLeft w:val="0"/>
          <w:marRight w:val="0"/>
          <w:marTop w:val="0"/>
          <w:marBottom w:val="0"/>
          <w:divBdr>
            <w:top w:val="none" w:sz="0" w:space="0" w:color="auto"/>
            <w:left w:val="none" w:sz="0" w:space="0" w:color="auto"/>
            <w:bottom w:val="none" w:sz="0" w:space="0" w:color="auto"/>
            <w:right w:val="none" w:sz="0" w:space="0" w:color="auto"/>
          </w:divBdr>
        </w:div>
        <w:div w:id="1010454252">
          <w:marLeft w:val="0"/>
          <w:marRight w:val="0"/>
          <w:marTop w:val="0"/>
          <w:marBottom w:val="0"/>
          <w:divBdr>
            <w:top w:val="none" w:sz="0" w:space="0" w:color="auto"/>
            <w:left w:val="none" w:sz="0" w:space="0" w:color="auto"/>
            <w:bottom w:val="none" w:sz="0" w:space="0" w:color="auto"/>
            <w:right w:val="none" w:sz="0" w:space="0" w:color="auto"/>
          </w:divBdr>
        </w:div>
        <w:div w:id="1543327403">
          <w:marLeft w:val="0"/>
          <w:marRight w:val="0"/>
          <w:marTop w:val="0"/>
          <w:marBottom w:val="0"/>
          <w:divBdr>
            <w:top w:val="none" w:sz="0" w:space="0" w:color="auto"/>
            <w:left w:val="none" w:sz="0" w:space="0" w:color="auto"/>
            <w:bottom w:val="none" w:sz="0" w:space="0" w:color="auto"/>
            <w:right w:val="none" w:sz="0" w:space="0" w:color="auto"/>
          </w:divBdr>
        </w:div>
        <w:div w:id="437676899">
          <w:marLeft w:val="0"/>
          <w:marRight w:val="0"/>
          <w:marTop w:val="0"/>
          <w:marBottom w:val="0"/>
          <w:divBdr>
            <w:top w:val="none" w:sz="0" w:space="0" w:color="auto"/>
            <w:left w:val="none" w:sz="0" w:space="0" w:color="auto"/>
            <w:bottom w:val="none" w:sz="0" w:space="0" w:color="auto"/>
            <w:right w:val="none" w:sz="0" w:space="0" w:color="auto"/>
          </w:divBdr>
        </w:div>
        <w:div w:id="1304583623">
          <w:marLeft w:val="0"/>
          <w:marRight w:val="0"/>
          <w:marTop w:val="0"/>
          <w:marBottom w:val="0"/>
          <w:divBdr>
            <w:top w:val="none" w:sz="0" w:space="0" w:color="auto"/>
            <w:left w:val="none" w:sz="0" w:space="0" w:color="auto"/>
            <w:bottom w:val="none" w:sz="0" w:space="0" w:color="auto"/>
            <w:right w:val="none" w:sz="0" w:space="0" w:color="auto"/>
          </w:divBdr>
        </w:div>
        <w:div w:id="1154952412">
          <w:marLeft w:val="0"/>
          <w:marRight w:val="0"/>
          <w:marTop w:val="0"/>
          <w:marBottom w:val="0"/>
          <w:divBdr>
            <w:top w:val="none" w:sz="0" w:space="0" w:color="auto"/>
            <w:left w:val="none" w:sz="0" w:space="0" w:color="auto"/>
            <w:bottom w:val="none" w:sz="0" w:space="0" w:color="auto"/>
            <w:right w:val="none" w:sz="0" w:space="0" w:color="auto"/>
          </w:divBdr>
        </w:div>
        <w:div w:id="169417184">
          <w:marLeft w:val="0"/>
          <w:marRight w:val="0"/>
          <w:marTop w:val="0"/>
          <w:marBottom w:val="0"/>
          <w:divBdr>
            <w:top w:val="none" w:sz="0" w:space="0" w:color="auto"/>
            <w:left w:val="none" w:sz="0" w:space="0" w:color="auto"/>
            <w:bottom w:val="none" w:sz="0" w:space="0" w:color="auto"/>
            <w:right w:val="none" w:sz="0" w:space="0" w:color="auto"/>
          </w:divBdr>
        </w:div>
        <w:div w:id="1221097292">
          <w:marLeft w:val="0"/>
          <w:marRight w:val="0"/>
          <w:marTop w:val="0"/>
          <w:marBottom w:val="0"/>
          <w:divBdr>
            <w:top w:val="none" w:sz="0" w:space="0" w:color="auto"/>
            <w:left w:val="none" w:sz="0" w:space="0" w:color="auto"/>
            <w:bottom w:val="none" w:sz="0" w:space="0" w:color="auto"/>
            <w:right w:val="none" w:sz="0" w:space="0" w:color="auto"/>
          </w:divBdr>
        </w:div>
        <w:div w:id="1294023892">
          <w:marLeft w:val="0"/>
          <w:marRight w:val="0"/>
          <w:marTop w:val="0"/>
          <w:marBottom w:val="0"/>
          <w:divBdr>
            <w:top w:val="none" w:sz="0" w:space="0" w:color="auto"/>
            <w:left w:val="none" w:sz="0" w:space="0" w:color="auto"/>
            <w:bottom w:val="none" w:sz="0" w:space="0" w:color="auto"/>
            <w:right w:val="none" w:sz="0" w:space="0" w:color="auto"/>
          </w:divBdr>
        </w:div>
        <w:div w:id="843668685">
          <w:marLeft w:val="0"/>
          <w:marRight w:val="0"/>
          <w:marTop w:val="0"/>
          <w:marBottom w:val="0"/>
          <w:divBdr>
            <w:top w:val="none" w:sz="0" w:space="0" w:color="auto"/>
            <w:left w:val="none" w:sz="0" w:space="0" w:color="auto"/>
            <w:bottom w:val="none" w:sz="0" w:space="0" w:color="auto"/>
            <w:right w:val="none" w:sz="0" w:space="0" w:color="auto"/>
          </w:divBdr>
        </w:div>
        <w:div w:id="1186870916">
          <w:marLeft w:val="0"/>
          <w:marRight w:val="0"/>
          <w:marTop w:val="0"/>
          <w:marBottom w:val="0"/>
          <w:divBdr>
            <w:top w:val="none" w:sz="0" w:space="0" w:color="auto"/>
            <w:left w:val="none" w:sz="0" w:space="0" w:color="auto"/>
            <w:bottom w:val="none" w:sz="0" w:space="0" w:color="auto"/>
            <w:right w:val="none" w:sz="0" w:space="0" w:color="auto"/>
          </w:divBdr>
        </w:div>
        <w:div w:id="1835561081">
          <w:marLeft w:val="0"/>
          <w:marRight w:val="0"/>
          <w:marTop w:val="0"/>
          <w:marBottom w:val="0"/>
          <w:divBdr>
            <w:top w:val="none" w:sz="0" w:space="0" w:color="auto"/>
            <w:left w:val="none" w:sz="0" w:space="0" w:color="auto"/>
            <w:bottom w:val="none" w:sz="0" w:space="0" w:color="auto"/>
            <w:right w:val="none" w:sz="0" w:space="0" w:color="auto"/>
          </w:divBdr>
        </w:div>
        <w:div w:id="207687646">
          <w:marLeft w:val="0"/>
          <w:marRight w:val="0"/>
          <w:marTop w:val="0"/>
          <w:marBottom w:val="0"/>
          <w:divBdr>
            <w:top w:val="none" w:sz="0" w:space="0" w:color="auto"/>
            <w:left w:val="none" w:sz="0" w:space="0" w:color="auto"/>
            <w:bottom w:val="none" w:sz="0" w:space="0" w:color="auto"/>
            <w:right w:val="none" w:sz="0" w:space="0" w:color="auto"/>
          </w:divBdr>
        </w:div>
        <w:div w:id="1190483944">
          <w:marLeft w:val="0"/>
          <w:marRight w:val="0"/>
          <w:marTop w:val="0"/>
          <w:marBottom w:val="0"/>
          <w:divBdr>
            <w:top w:val="none" w:sz="0" w:space="0" w:color="auto"/>
            <w:left w:val="none" w:sz="0" w:space="0" w:color="auto"/>
            <w:bottom w:val="none" w:sz="0" w:space="0" w:color="auto"/>
            <w:right w:val="none" w:sz="0" w:space="0" w:color="auto"/>
          </w:divBdr>
        </w:div>
        <w:div w:id="70085090">
          <w:marLeft w:val="0"/>
          <w:marRight w:val="0"/>
          <w:marTop w:val="0"/>
          <w:marBottom w:val="0"/>
          <w:divBdr>
            <w:top w:val="none" w:sz="0" w:space="0" w:color="auto"/>
            <w:left w:val="none" w:sz="0" w:space="0" w:color="auto"/>
            <w:bottom w:val="none" w:sz="0" w:space="0" w:color="auto"/>
            <w:right w:val="none" w:sz="0" w:space="0" w:color="auto"/>
          </w:divBdr>
        </w:div>
        <w:div w:id="472453657">
          <w:marLeft w:val="0"/>
          <w:marRight w:val="0"/>
          <w:marTop w:val="0"/>
          <w:marBottom w:val="0"/>
          <w:divBdr>
            <w:top w:val="none" w:sz="0" w:space="0" w:color="auto"/>
            <w:left w:val="none" w:sz="0" w:space="0" w:color="auto"/>
            <w:bottom w:val="none" w:sz="0" w:space="0" w:color="auto"/>
            <w:right w:val="none" w:sz="0" w:space="0" w:color="auto"/>
          </w:divBdr>
        </w:div>
        <w:div w:id="1698509820">
          <w:marLeft w:val="0"/>
          <w:marRight w:val="0"/>
          <w:marTop w:val="0"/>
          <w:marBottom w:val="0"/>
          <w:divBdr>
            <w:top w:val="none" w:sz="0" w:space="0" w:color="auto"/>
            <w:left w:val="none" w:sz="0" w:space="0" w:color="auto"/>
            <w:bottom w:val="none" w:sz="0" w:space="0" w:color="auto"/>
            <w:right w:val="none" w:sz="0" w:space="0" w:color="auto"/>
          </w:divBdr>
        </w:div>
        <w:div w:id="1532062827">
          <w:marLeft w:val="0"/>
          <w:marRight w:val="0"/>
          <w:marTop w:val="0"/>
          <w:marBottom w:val="0"/>
          <w:divBdr>
            <w:top w:val="none" w:sz="0" w:space="0" w:color="auto"/>
            <w:left w:val="none" w:sz="0" w:space="0" w:color="auto"/>
            <w:bottom w:val="none" w:sz="0" w:space="0" w:color="auto"/>
            <w:right w:val="none" w:sz="0" w:space="0" w:color="auto"/>
          </w:divBdr>
        </w:div>
        <w:div w:id="1876581837">
          <w:marLeft w:val="0"/>
          <w:marRight w:val="0"/>
          <w:marTop w:val="0"/>
          <w:marBottom w:val="0"/>
          <w:divBdr>
            <w:top w:val="none" w:sz="0" w:space="0" w:color="auto"/>
            <w:left w:val="none" w:sz="0" w:space="0" w:color="auto"/>
            <w:bottom w:val="none" w:sz="0" w:space="0" w:color="auto"/>
            <w:right w:val="none" w:sz="0" w:space="0" w:color="auto"/>
          </w:divBdr>
        </w:div>
        <w:div w:id="507670835">
          <w:marLeft w:val="0"/>
          <w:marRight w:val="0"/>
          <w:marTop w:val="0"/>
          <w:marBottom w:val="0"/>
          <w:divBdr>
            <w:top w:val="none" w:sz="0" w:space="0" w:color="auto"/>
            <w:left w:val="none" w:sz="0" w:space="0" w:color="auto"/>
            <w:bottom w:val="none" w:sz="0" w:space="0" w:color="auto"/>
            <w:right w:val="none" w:sz="0" w:space="0" w:color="auto"/>
          </w:divBdr>
        </w:div>
        <w:div w:id="1428426058">
          <w:marLeft w:val="0"/>
          <w:marRight w:val="0"/>
          <w:marTop w:val="0"/>
          <w:marBottom w:val="0"/>
          <w:divBdr>
            <w:top w:val="none" w:sz="0" w:space="0" w:color="auto"/>
            <w:left w:val="none" w:sz="0" w:space="0" w:color="auto"/>
            <w:bottom w:val="none" w:sz="0" w:space="0" w:color="auto"/>
            <w:right w:val="none" w:sz="0" w:space="0" w:color="auto"/>
          </w:divBdr>
        </w:div>
        <w:div w:id="1468813778">
          <w:marLeft w:val="0"/>
          <w:marRight w:val="0"/>
          <w:marTop w:val="0"/>
          <w:marBottom w:val="0"/>
          <w:divBdr>
            <w:top w:val="none" w:sz="0" w:space="0" w:color="auto"/>
            <w:left w:val="none" w:sz="0" w:space="0" w:color="auto"/>
            <w:bottom w:val="none" w:sz="0" w:space="0" w:color="auto"/>
            <w:right w:val="none" w:sz="0" w:space="0" w:color="auto"/>
          </w:divBdr>
        </w:div>
        <w:div w:id="405955970">
          <w:marLeft w:val="0"/>
          <w:marRight w:val="0"/>
          <w:marTop w:val="0"/>
          <w:marBottom w:val="0"/>
          <w:divBdr>
            <w:top w:val="none" w:sz="0" w:space="0" w:color="auto"/>
            <w:left w:val="none" w:sz="0" w:space="0" w:color="auto"/>
            <w:bottom w:val="none" w:sz="0" w:space="0" w:color="auto"/>
            <w:right w:val="none" w:sz="0" w:space="0" w:color="auto"/>
          </w:divBdr>
        </w:div>
        <w:div w:id="1306158701">
          <w:marLeft w:val="0"/>
          <w:marRight w:val="0"/>
          <w:marTop w:val="0"/>
          <w:marBottom w:val="0"/>
          <w:divBdr>
            <w:top w:val="none" w:sz="0" w:space="0" w:color="auto"/>
            <w:left w:val="none" w:sz="0" w:space="0" w:color="auto"/>
            <w:bottom w:val="none" w:sz="0" w:space="0" w:color="auto"/>
            <w:right w:val="none" w:sz="0" w:space="0" w:color="auto"/>
          </w:divBdr>
        </w:div>
        <w:div w:id="2044355910">
          <w:marLeft w:val="0"/>
          <w:marRight w:val="0"/>
          <w:marTop w:val="0"/>
          <w:marBottom w:val="0"/>
          <w:divBdr>
            <w:top w:val="none" w:sz="0" w:space="0" w:color="auto"/>
            <w:left w:val="none" w:sz="0" w:space="0" w:color="auto"/>
            <w:bottom w:val="none" w:sz="0" w:space="0" w:color="auto"/>
            <w:right w:val="none" w:sz="0" w:space="0" w:color="auto"/>
          </w:divBdr>
        </w:div>
      </w:divsChild>
    </w:div>
    <w:div w:id="1171019453">
      <w:bodyDiv w:val="1"/>
      <w:marLeft w:val="0"/>
      <w:marRight w:val="0"/>
      <w:marTop w:val="0"/>
      <w:marBottom w:val="0"/>
      <w:divBdr>
        <w:top w:val="none" w:sz="0" w:space="0" w:color="auto"/>
        <w:left w:val="none" w:sz="0" w:space="0" w:color="auto"/>
        <w:bottom w:val="none" w:sz="0" w:space="0" w:color="auto"/>
        <w:right w:val="none" w:sz="0" w:space="0" w:color="auto"/>
      </w:divBdr>
    </w:div>
    <w:div w:id="1239829729">
      <w:bodyDiv w:val="1"/>
      <w:marLeft w:val="0"/>
      <w:marRight w:val="0"/>
      <w:marTop w:val="0"/>
      <w:marBottom w:val="0"/>
      <w:divBdr>
        <w:top w:val="none" w:sz="0" w:space="0" w:color="auto"/>
        <w:left w:val="none" w:sz="0" w:space="0" w:color="auto"/>
        <w:bottom w:val="none" w:sz="0" w:space="0" w:color="auto"/>
        <w:right w:val="none" w:sz="0" w:space="0" w:color="auto"/>
      </w:divBdr>
    </w:div>
    <w:div w:id="1283539318">
      <w:bodyDiv w:val="1"/>
      <w:marLeft w:val="0"/>
      <w:marRight w:val="0"/>
      <w:marTop w:val="0"/>
      <w:marBottom w:val="0"/>
      <w:divBdr>
        <w:top w:val="none" w:sz="0" w:space="0" w:color="auto"/>
        <w:left w:val="none" w:sz="0" w:space="0" w:color="auto"/>
        <w:bottom w:val="none" w:sz="0" w:space="0" w:color="auto"/>
        <w:right w:val="none" w:sz="0" w:space="0" w:color="auto"/>
      </w:divBdr>
    </w:div>
    <w:div w:id="1289894196">
      <w:bodyDiv w:val="1"/>
      <w:marLeft w:val="0"/>
      <w:marRight w:val="0"/>
      <w:marTop w:val="0"/>
      <w:marBottom w:val="0"/>
      <w:divBdr>
        <w:top w:val="none" w:sz="0" w:space="0" w:color="auto"/>
        <w:left w:val="none" w:sz="0" w:space="0" w:color="auto"/>
        <w:bottom w:val="none" w:sz="0" w:space="0" w:color="auto"/>
        <w:right w:val="none" w:sz="0" w:space="0" w:color="auto"/>
      </w:divBdr>
      <w:divsChild>
        <w:div w:id="590159198">
          <w:marLeft w:val="0"/>
          <w:marRight w:val="0"/>
          <w:marTop w:val="0"/>
          <w:marBottom w:val="0"/>
          <w:divBdr>
            <w:top w:val="none" w:sz="0" w:space="0" w:color="auto"/>
            <w:left w:val="none" w:sz="0" w:space="0" w:color="auto"/>
            <w:bottom w:val="none" w:sz="0" w:space="0" w:color="auto"/>
            <w:right w:val="none" w:sz="0" w:space="0" w:color="auto"/>
          </w:divBdr>
        </w:div>
        <w:div w:id="484050323">
          <w:marLeft w:val="0"/>
          <w:marRight w:val="0"/>
          <w:marTop w:val="0"/>
          <w:marBottom w:val="0"/>
          <w:divBdr>
            <w:top w:val="none" w:sz="0" w:space="0" w:color="auto"/>
            <w:left w:val="none" w:sz="0" w:space="0" w:color="auto"/>
            <w:bottom w:val="none" w:sz="0" w:space="0" w:color="auto"/>
            <w:right w:val="none" w:sz="0" w:space="0" w:color="auto"/>
          </w:divBdr>
        </w:div>
        <w:div w:id="1387416255">
          <w:marLeft w:val="0"/>
          <w:marRight w:val="0"/>
          <w:marTop w:val="0"/>
          <w:marBottom w:val="0"/>
          <w:divBdr>
            <w:top w:val="none" w:sz="0" w:space="0" w:color="auto"/>
            <w:left w:val="none" w:sz="0" w:space="0" w:color="auto"/>
            <w:bottom w:val="none" w:sz="0" w:space="0" w:color="auto"/>
            <w:right w:val="none" w:sz="0" w:space="0" w:color="auto"/>
          </w:divBdr>
        </w:div>
        <w:div w:id="473061154">
          <w:marLeft w:val="0"/>
          <w:marRight w:val="0"/>
          <w:marTop w:val="0"/>
          <w:marBottom w:val="0"/>
          <w:divBdr>
            <w:top w:val="none" w:sz="0" w:space="0" w:color="auto"/>
            <w:left w:val="none" w:sz="0" w:space="0" w:color="auto"/>
            <w:bottom w:val="none" w:sz="0" w:space="0" w:color="auto"/>
            <w:right w:val="none" w:sz="0" w:space="0" w:color="auto"/>
          </w:divBdr>
        </w:div>
        <w:div w:id="1520270408">
          <w:marLeft w:val="0"/>
          <w:marRight w:val="0"/>
          <w:marTop w:val="0"/>
          <w:marBottom w:val="0"/>
          <w:divBdr>
            <w:top w:val="none" w:sz="0" w:space="0" w:color="auto"/>
            <w:left w:val="none" w:sz="0" w:space="0" w:color="auto"/>
            <w:bottom w:val="none" w:sz="0" w:space="0" w:color="auto"/>
            <w:right w:val="none" w:sz="0" w:space="0" w:color="auto"/>
          </w:divBdr>
        </w:div>
        <w:div w:id="133454848">
          <w:marLeft w:val="0"/>
          <w:marRight w:val="0"/>
          <w:marTop w:val="0"/>
          <w:marBottom w:val="0"/>
          <w:divBdr>
            <w:top w:val="none" w:sz="0" w:space="0" w:color="auto"/>
            <w:left w:val="none" w:sz="0" w:space="0" w:color="auto"/>
            <w:bottom w:val="none" w:sz="0" w:space="0" w:color="auto"/>
            <w:right w:val="none" w:sz="0" w:space="0" w:color="auto"/>
          </w:divBdr>
        </w:div>
        <w:div w:id="416824888">
          <w:marLeft w:val="0"/>
          <w:marRight w:val="0"/>
          <w:marTop w:val="0"/>
          <w:marBottom w:val="0"/>
          <w:divBdr>
            <w:top w:val="none" w:sz="0" w:space="0" w:color="auto"/>
            <w:left w:val="none" w:sz="0" w:space="0" w:color="auto"/>
            <w:bottom w:val="none" w:sz="0" w:space="0" w:color="auto"/>
            <w:right w:val="none" w:sz="0" w:space="0" w:color="auto"/>
          </w:divBdr>
        </w:div>
        <w:div w:id="256444036">
          <w:marLeft w:val="0"/>
          <w:marRight w:val="0"/>
          <w:marTop w:val="0"/>
          <w:marBottom w:val="0"/>
          <w:divBdr>
            <w:top w:val="none" w:sz="0" w:space="0" w:color="auto"/>
            <w:left w:val="none" w:sz="0" w:space="0" w:color="auto"/>
            <w:bottom w:val="none" w:sz="0" w:space="0" w:color="auto"/>
            <w:right w:val="none" w:sz="0" w:space="0" w:color="auto"/>
          </w:divBdr>
        </w:div>
        <w:div w:id="227503088">
          <w:marLeft w:val="0"/>
          <w:marRight w:val="0"/>
          <w:marTop w:val="0"/>
          <w:marBottom w:val="0"/>
          <w:divBdr>
            <w:top w:val="none" w:sz="0" w:space="0" w:color="auto"/>
            <w:left w:val="none" w:sz="0" w:space="0" w:color="auto"/>
            <w:bottom w:val="none" w:sz="0" w:space="0" w:color="auto"/>
            <w:right w:val="none" w:sz="0" w:space="0" w:color="auto"/>
          </w:divBdr>
        </w:div>
      </w:divsChild>
    </w:div>
    <w:div w:id="1290696935">
      <w:bodyDiv w:val="1"/>
      <w:marLeft w:val="0"/>
      <w:marRight w:val="0"/>
      <w:marTop w:val="0"/>
      <w:marBottom w:val="0"/>
      <w:divBdr>
        <w:top w:val="none" w:sz="0" w:space="0" w:color="auto"/>
        <w:left w:val="none" w:sz="0" w:space="0" w:color="auto"/>
        <w:bottom w:val="none" w:sz="0" w:space="0" w:color="auto"/>
        <w:right w:val="none" w:sz="0" w:space="0" w:color="auto"/>
      </w:divBdr>
    </w:div>
    <w:div w:id="1325860572">
      <w:bodyDiv w:val="1"/>
      <w:marLeft w:val="0"/>
      <w:marRight w:val="0"/>
      <w:marTop w:val="0"/>
      <w:marBottom w:val="0"/>
      <w:divBdr>
        <w:top w:val="none" w:sz="0" w:space="0" w:color="auto"/>
        <w:left w:val="none" w:sz="0" w:space="0" w:color="auto"/>
        <w:bottom w:val="none" w:sz="0" w:space="0" w:color="auto"/>
        <w:right w:val="none" w:sz="0" w:space="0" w:color="auto"/>
      </w:divBdr>
      <w:divsChild>
        <w:div w:id="1873302508">
          <w:marLeft w:val="0"/>
          <w:marRight w:val="0"/>
          <w:marTop w:val="0"/>
          <w:marBottom w:val="0"/>
          <w:divBdr>
            <w:top w:val="none" w:sz="0" w:space="0" w:color="auto"/>
            <w:left w:val="none" w:sz="0" w:space="0" w:color="auto"/>
            <w:bottom w:val="none" w:sz="0" w:space="0" w:color="auto"/>
            <w:right w:val="none" w:sz="0" w:space="0" w:color="auto"/>
          </w:divBdr>
        </w:div>
        <w:div w:id="446776828">
          <w:marLeft w:val="0"/>
          <w:marRight w:val="0"/>
          <w:marTop w:val="0"/>
          <w:marBottom w:val="0"/>
          <w:divBdr>
            <w:top w:val="none" w:sz="0" w:space="0" w:color="auto"/>
            <w:left w:val="none" w:sz="0" w:space="0" w:color="auto"/>
            <w:bottom w:val="none" w:sz="0" w:space="0" w:color="auto"/>
            <w:right w:val="none" w:sz="0" w:space="0" w:color="auto"/>
          </w:divBdr>
        </w:div>
        <w:div w:id="2129930905">
          <w:marLeft w:val="0"/>
          <w:marRight w:val="0"/>
          <w:marTop w:val="0"/>
          <w:marBottom w:val="0"/>
          <w:divBdr>
            <w:top w:val="none" w:sz="0" w:space="0" w:color="auto"/>
            <w:left w:val="none" w:sz="0" w:space="0" w:color="auto"/>
            <w:bottom w:val="none" w:sz="0" w:space="0" w:color="auto"/>
            <w:right w:val="none" w:sz="0" w:space="0" w:color="auto"/>
          </w:divBdr>
        </w:div>
        <w:div w:id="1232429508">
          <w:marLeft w:val="0"/>
          <w:marRight w:val="0"/>
          <w:marTop w:val="0"/>
          <w:marBottom w:val="0"/>
          <w:divBdr>
            <w:top w:val="none" w:sz="0" w:space="0" w:color="auto"/>
            <w:left w:val="none" w:sz="0" w:space="0" w:color="auto"/>
            <w:bottom w:val="none" w:sz="0" w:space="0" w:color="auto"/>
            <w:right w:val="none" w:sz="0" w:space="0" w:color="auto"/>
          </w:divBdr>
        </w:div>
        <w:div w:id="572862266">
          <w:marLeft w:val="0"/>
          <w:marRight w:val="0"/>
          <w:marTop w:val="0"/>
          <w:marBottom w:val="0"/>
          <w:divBdr>
            <w:top w:val="none" w:sz="0" w:space="0" w:color="auto"/>
            <w:left w:val="none" w:sz="0" w:space="0" w:color="auto"/>
            <w:bottom w:val="none" w:sz="0" w:space="0" w:color="auto"/>
            <w:right w:val="none" w:sz="0" w:space="0" w:color="auto"/>
          </w:divBdr>
        </w:div>
      </w:divsChild>
    </w:div>
    <w:div w:id="1332755317">
      <w:bodyDiv w:val="1"/>
      <w:marLeft w:val="0"/>
      <w:marRight w:val="0"/>
      <w:marTop w:val="0"/>
      <w:marBottom w:val="0"/>
      <w:divBdr>
        <w:top w:val="none" w:sz="0" w:space="0" w:color="auto"/>
        <w:left w:val="none" w:sz="0" w:space="0" w:color="auto"/>
        <w:bottom w:val="none" w:sz="0" w:space="0" w:color="auto"/>
        <w:right w:val="none" w:sz="0" w:space="0" w:color="auto"/>
      </w:divBdr>
    </w:div>
    <w:div w:id="1341201506">
      <w:bodyDiv w:val="1"/>
      <w:marLeft w:val="0"/>
      <w:marRight w:val="0"/>
      <w:marTop w:val="0"/>
      <w:marBottom w:val="0"/>
      <w:divBdr>
        <w:top w:val="none" w:sz="0" w:space="0" w:color="auto"/>
        <w:left w:val="none" w:sz="0" w:space="0" w:color="auto"/>
        <w:bottom w:val="none" w:sz="0" w:space="0" w:color="auto"/>
        <w:right w:val="none" w:sz="0" w:space="0" w:color="auto"/>
      </w:divBdr>
    </w:div>
    <w:div w:id="1423605422">
      <w:bodyDiv w:val="1"/>
      <w:marLeft w:val="0"/>
      <w:marRight w:val="0"/>
      <w:marTop w:val="0"/>
      <w:marBottom w:val="0"/>
      <w:divBdr>
        <w:top w:val="none" w:sz="0" w:space="0" w:color="auto"/>
        <w:left w:val="none" w:sz="0" w:space="0" w:color="auto"/>
        <w:bottom w:val="none" w:sz="0" w:space="0" w:color="auto"/>
        <w:right w:val="none" w:sz="0" w:space="0" w:color="auto"/>
      </w:divBdr>
      <w:divsChild>
        <w:div w:id="1623611108">
          <w:marLeft w:val="0"/>
          <w:marRight w:val="0"/>
          <w:marTop w:val="0"/>
          <w:marBottom w:val="0"/>
          <w:divBdr>
            <w:top w:val="none" w:sz="0" w:space="0" w:color="auto"/>
            <w:left w:val="none" w:sz="0" w:space="0" w:color="auto"/>
            <w:bottom w:val="none" w:sz="0" w:space="0" w:color="auto"/>
            <w:right w:val="none" w:sz="0" w:space="0" w:color="auto"/>
          </w:divBdr>
        </w:div>
        <w:div w:id="124663485">
          <w:marLeft w:val="0"/>
          <w:marRight w:val="0"/>
          <w:marTop w:val="0"/>
          <w:marBottom w:val="0"/>
          <w:divBdr>
            <w:top w:val="none" w:sz="0" w:space="0" w:color="auto"/>
            <w:left w:val="none" w:sz="0" w:space="0" w:color="auto"/>
            <w:bottom w:val="none" w:sz="0" w:space="0" w:color="auto"/>
            <w:right w:val="none" w:sz="0" w:space="0" w:color="auto"/>
          </w:divBdr>
        </w:div>
        <w:div w:id="1054157916">
          <w:marLeft w:val="0"/>
          <w:marRight w:val="0"/>
          <w:marTop w:val="0"/>
          <w:marBottom w:val="0"/>
          <w:divBdr>
            <w:top w:val="none" w:sz="0" w:space="0" w:color="auto"/>
            <w:left w:val="none" w:sz="0" w:space="0" w:color="auto"/>
            <w:bottom w:val="none" w:sz="0" w:space="0" w:color="auto"/>
            <w:right w:val="none" w:sz="0" w:space="0" w:color="auto"/>
          </w:divBdr>
        </w:div>
        <w:div w:id="1346328491">
          <w:marLeft w:val="0"/>
          <w:marRight w:val="0"/>
          <w:marTop w:val="0"/>
          <w:marBottom w:val="0"/>
          <w:divBdr>
            <w:top w:val="none" w:sz="0" w:space="0" w:color="auto"/>
            <w:left w:val="none" w:sz="0" w:space="0" w:color="auto"/>
            <w:bottom w:val="none" w:sz="0" w:space="0" w:color="auto"/>
            <w:right w:val="none" w:sz="0" w:space="0" w:color="auto"/>
          </w:divBdr>
        </w:div>
        <w:div w:id="972977502">
          <w:marLeft w:val="0"/>
          <w:marRight w:val="0"/>
          <w:marTop w:val="0"/>
          <w:marBottom w:val="0"/>
          <w:divBdr>
            <w:top w:val="none" w:sz="0" w:space="0" w:color="auto"/>
            <w:left w:val="none" w:sz="0" w:space="0" w:color="auto"/>
            <w:bottom w:val="none" w:sz="0" w:space="0" w:color="auto"/>
            <w:right w:val="none" w:sz="0" w:space="0" w:color="auto"/>
          </w:divBdr>
        </w:div>
      </w:divsChild>
    </w:div>
    <w:div w:id="1433820722">
      <w:bodyDiv w:val="1"/>
      <w:marLeft w:val="0"/>
      <w:marRight w:val="0"/>
      <w:marTop w:val="0"/>
      <w:marBottom w:val="0"/>
      <w:divBdr>
        <w:top w:val="none" w:sz="0" w:space="0" w:color="auto"/>
        <w:left w:val="none" w:sz="0" w:space="0" w:color="auto"/>
        <w:bottom w:val="none" w:sz="0" w:space="0" w:color="auto"/>
        <w:right w:val="none" w:sz="0" w:space="0" w:color="auto"/>
      </w:divBdr>
    </w:div>
    <w:div w:id="1447966550">
      <w:bodyDiv w:val="1"/>
      <w:marLeft w:val="0"/>
      <w:marRight w:val="0"/>
      <w:marTop w:val="0"/>
      <w:marBottom w:val="0"/>
      <w:divBdr>
        <w:top w:val="none" w:sz="0" w:space="0" w:color="auto"/>
        <w:left w:val="none" w:sz="0" w:space="0" w:color="auto"/>
        <w:bottom w:val="none" w:sz="0" w:space="0" w:color="auto"/>
        <w:right w:val="none" w:sz="0" w:space="0" w:color="auto"/>
      </w:divBdr>
    </w:div>
    <w:div w:id="1539121161">
      <w:bodyDiv w:val="1"/>
      <w:marLeft w:val="0"/>
      <w:marRight w:val="0"/>
      <w:marTop w:val="0"/>
      <w:marBottom w:val="0"/>
      <w:divBdr>
        <w:top w:val="none" w:sz="0" w:space="0" w:color="auto"/>
        <w:left w:val="none" w:sz="0" w:space="0" w:color="auto"/>
        <w:bottom w:val="none" w:sz="0" w:space="0" w:color="auto"/>
        <w:right w:val="none" w:sz="0" w:space="0" w:color="auto"/>
      </w:divBdr>
      <w:divsChild>
        <w:div w:id="937445861">
          <w:marLeft w:val="0"/>
          <w:marRight w:val="0"/>
          <w:marTop w:val="0"/>
          <w:marBottom w:val="0"/>
          <w:divBdr>
            <w:top w:val="none" w:sz="0" w:space="0" w:color="auto"/>
            <w:left w:val="none" w:sz="0" w:space="0" w:color="auto"/>
            <w:bottom w:val="none" w:sz="0" w:space="0" w:color="auto"/>
            <w:right w:val="none" w:sz="0" w:space="0" w:color="auto"/>
          </w:divBdr>
        </w:div>
        <w:div w:id="42751418">
          <w:marLeft w:val="0"/>
          <w:marRight w:val="0"/>
          <w:marTop w:val="0"/>
          <w:marBottom w:val="0"/>
          <w:divBdr>
            <w:top w:val="none" w:sz="0" w:space="0" w:color="auto"/>
            <w:left w:val="none" w:sz="0" w:space="0" w:color="auto"/>
            <w:bottom w:val="none" w:sz="0" w:space="0" w:color="auto"/>
            <w:right w:val="none" w:sz="0" w:space="0" w:color="auto"/>
          </w:divBdr>
        </w:div>
        <w:div w:id="1741055025">
          <w:marLeft w:val="0"/>
          <w:marRight w:val="0"/>
          <w:marTop w:val="0"/>
          <w:marBottom w:val="0"/>
          <w:divBdr>
            <w:top w:val="none" w:sz="0" w:space="0" w:color="auto"/>
            <w:left w:val="none" w:sz="0" w:space="0" w:color="auto"/>
            <w:bottom w:val="none" w:sz="0" w:space="0" w:color="auto"/>
            <w:right w:val="none" w:sz="0" w:space="0" w:color="auto"/>
          </w:divBdr>
        </w:div>
        <w:div w:id="1669552685">
          <w:marLeft w:val="0"/>
          <w:marRight w:val="0"/>
          <w:marTop w:val="0"/>
          <w:marBottom w:val="0"/>
          <w:divBdr>
            <w:top w:val="none" w:sz="0" w:space="0" w:color="auto"/>
            <w:left w:val="none" w:sz="0" w:space="0" w:color="auto"/>
            <w:bottom w:val="none" w:sz="0" w:space="0" w:color="auto"/>
            <w:right w:val="none" w:sz="0" w:space="0" w:color="auto"/>
          </w:divBdr>
        </w:div>
        <w:div w:id="192160805">
          <w:marLeft w:val="0"/>
          <w:marRight w:val="0"/>
          <w:marTop w:val="0"/>
          <w:marBottom w:val="0"/>
          <w:divBdr>
            <w:top w:val="none" w:sz="0" w:space="0" w:color="auto"/>
            <w:left w:val="none" w:sz="0" w:space="0" w:color="auto"/>
            <w:bottom w:val="none" w:sz="0" w:space="0" w:color="auto"/>
            <w:right w:val="none" w:sz="0" w:space="0" w:color="auto"/>
          </w:divBdr>
        </w:div>
        <w:div w:id="1078748387">
          <w:marLeft w:val="0"/>
          <w:marRight w:val="0"/>
          <w:marTop w:val="0"/>
          <w:marBottom w:val="0"/>
          <w:divBdr>
            <w:top w:val="none" w:sz="0" w:space="0" w:color="auto"/>
            <w:left w:val="none" w:sz="0" w:space="0" w:color="auto"/>
            <w:bottom w:val="none" w:sz="0" w:space="0" w:color="auto"/>
            <w:right w:val="none" w:sz="0" w:space="0" w:color="auto"/>
          </w:divBdr>
        </w:div>
        <w:div w:id="2140027303">
          <w:marLeft w:val="0"/>
          <w:marRight w:val="0"/>
          <w:marTop w:val="0"/>
          <w:marBottom w:val="0"/>
          <w:divBdr>
            <w:top w:val="none" w:sz="0" w:space="0" w:color="auto"/>
            <w:left w:val="none" w:sz="0" w:space="0" w:color="auto"/>
            <w:bottom w:val="none" w:sz="0" w:space="0" w:color="auto"/>
            <w:right w:val="none" w:sz="0" w:space="0" w:color="auto"/>
          </w:divBdr>
        </w:div>
        <w:div w:id="1297223680">
          <w:marLeft w:val="0"/>
          <w:marRight w:val="0"/>
          <w:marTop w:val="0"/>
          <w:marBottom w:val="0"/>
          <w:divBdr>
            <w:top w:val="none" w:sz="0" w:space="0" w:color="auto"/>
            <w:left w:val="none" w:sz="0" w:space="0" w:color="auto"/>
            <w:bottom w:val="none" w:sz="0" w:space="0" w:color="auto"/>
            <w:right w:val="none" w:sz="0" w:space="0" w:color="auto"/>
          </w:divBdr>
        </w:div>
      </w:divsChild>
    </w:div>
    <w:div w:id="1557812253">
      <w:bodyDiv w:val="1"/>
      <w:marLeft w:val="0"/>
      <w:marRight w:val="0"/>
      <w:marTop w:val="0"/>
      <w:marBottom w:val="0"/>
      <w:divBdr>
        <w:top w:val="none" w:sz="0" w:space="0" w:color="auto"/>
        <w:left w:val="none" w:sz="0" w:space="0" w:color="auto"/>
        <w:bottom w:val="none" w:sz="0" w:space="0" w:color="auto"/>
        <w:right w:val="none" w:sz="0" w:space="0" w:color="auto"/>
      </w:divBdr>
    </w:div>
    <w:div w:id="1583638422">
      <w:bodyDiv w:val="1"/>
      <w:marLeft w:val="0"/>
      <w:marRight w:val="0"/>
      <w:marTop w:val="0"/>
      <w:marBottom w:val="0"/>
      <w:divBdr>
        <w:top w:val="none" w:sz="0" w:space="0" w:color="auto"/>
        <w:left w:val="none" w:sz="0" w:space="0" w:color="auto"/>
        <w:bottom w:val="none" w:sz="0" w:space="0" w:color="auto"/>
        <w:right w:val="none" w:sz="0" w:space="0" w:color="auto"/>
      </w:divBdr>
    </w:div>
    <w:div w:id="1603492620">
      <w:bodyDiv w:val="1"/>
      <w:marLeft w:val="0"/>
      <w:marRight w:val="0"/>
      <w:marTop w:val="0"/>
      <w:marBottom w:val="0"/>
      <w:divBdr>
        <w:top w:val="none" w:sz="0" w:space="0" w:color="auto"/>
        <w:left w:val="none" w:sz="0" w:space="0" w:color="auto"/>
        <w:bottom w:val="none" w:sz="0" w:space="0" w:color="auto"/>
        <w:right w:val="none" w:sz="0" w:space="0" w:color="auto"/>
      </w:divBdr>
    </w:div>
    <w:div w:id="1607228151">
      <w:bodyDiv w:val="1"/>
      <w:marLeft w:val="0"/>
      <w:marRight w:val="0"/>
      <w:marTop w:val="0"/>
      <w:marBottom w:val="0"/>
      <w:divBdr>
        <w:top w:val="none" w:sz="0" w:space="0" w:color="auto"/>
        <w:left w:val="none" w:sz="0" w:space="0" w:color="auto"/>
        <w:bottom w:val="none" w:sz="0" w:space="0" w:color="auto"/>
        <w:right w:val="none" w:sz="0" w:space="0" w:color="auto"/>
      </w:divBdr>
    </w:div>
    <w:div w:id="1637447178">
      <w:bodyDiv w:val="1"/>
      <w:marLeft w:val="0"/>
      <w:marRight w:val="0"/>
      <w:marTop w:val="0"/>
      <w:marBottom w:val="0"/>
      <w:divBdr>
        <w:top w:val="none" w:sz="0" w:space="0" w:color="auto"/>
        <w:left w:val="none" w:sz="0" w:space="0" w:color="auto"/>
        <w:bottom w:val="none" w:sz="0" w:space="0" w:color="auto"/>
        <w:right w:val="none" w:sz="0" w:space="0" w:color="auto"/>
      </w:divBdr>
    </w:div>
    <w:div w:id="1640963095">
      <w:bodyDiv w:val="1"/>
      <w:marLeft w:val="0"/>
      <w:marRight w:val="0"/>
      <w:marTop w:val="0"/>
      <w:marBottom w:val="0"/>
      <w:divBdr>
        <w:top w:val="none" w:sz="0" w:space="0" w:color="auto"/>
        <w:left w:val="none" w:sz="0" w:space="0" w:color="auto"/>
        <w:bottom w:val="none" w:sz="0" w:space="0" w:color="auto"/>
        <w:right w:val="none" w:sz="0" w:space="0" w:color="auto"/>
      </w:divBdr>
      <w:divsChild>
        <w:div w:id="1966541432">
          <w:marLeft w:val="0"/>
          <w:marRight w:val="0"/>
          <w:marTop w:val="0"/>
          <w:marBottom w:val="0"/>
          <w:divBdr>
            <w:top w:val="none" w:sz="0" w:space="0" w:color="auto"/>
            <w:left w:val="none" w:sz="0" w:space="0" w:color="auto"/>
            <w:bottom w:val="none" w:sz="0" w:space="0" w:color="auto"/>
            <w:right w:val="none" w:sz="0" w:space="0" w:color="auto"/>
          </w:divBdr>
        </w:div>
        <w:div w:id="973749829">
          <w:marLeft w:val="0"/>
          <w:marRight w:val="0"/>
          <w:marTop w:val="0"/>
          <w:marBottom w:val="0"/>
          <w:divBdr>
            <w:top w:val="none" w:sz="0" w:space="0" w:color="auto"/>
            <w:left w:val="none" w:sz="0" w:space="0" w:color="auto"/>
            <w:bottom w:val="none" w:sz="0" w:space="0" w:color="auto"/>
            <w:right w:val="none" w:sz="0" w:space="0" w:color="auto"/>
          </w:divBdr>
        </w:div>
        <w:div w:id="119542656">
          <w:marLeft w:val="0"/>
          <w:marRight w:val="0"/>
          <w:marTop w:val="0"/>
          <w:marBottom w:val="0"/>
          <w:divBdr>
            <w:top w:val="none" w:sz="0" w:space="0" w:color="auto"/>
            <w:left w:val="none" w:sz="0" w:space="0" w:color="auto"/>
            <w:bottom w:val="none" w:sz="0" w:space="0" w:color="auto"/>
            <w:right w:val="none" w:sz="0" w:space="0" w:color="auto"/>
          </w:divBdr>
        </w:div>
        <w:div w:id="375083051">
          <w:marLeft w:val="0"/>
          <w:marRight w:val="0"/>
          <w:marTop w:val="0"/>
          <w:marBottom w:val="0"/>
          <w:divBdr>
            <w:top w:val="none" w:sz="0" w:space="0" w:color="auto"/>
            <w:left w:val="none" w:sz="0" w:space="0" w:color="auto"/>
            <w:bottom w:val="none" w:sz="0" w:space="0" w:color="auto"/>
            <w:right w:val="none" w:sz="0" w:space="0" w:color="auto"/>
          </w:divBdr>
        </w:div>
        <w:div w:id="793134333">
          <w:marLeft w:val="0"/>
          <w:marRight w:val="0"/>
          <w:marTop w:val="0"/>
          <w:marBottom w:val="0"/>
          <w:divBdr>
            <w:top w:val="none" w:sz="0" w:space="0" w:color="auto"/>
            <w:left w:val="none" w:sz="0" w:space="0" w:color="auto"/>
            <w:bottom w:val="none" w:sz="0" w:space="0" w:color="auto"/>
            <w:right w:val="none" w:sz="0" w:space="0" w:color="auto"/>
          </w:divBdr>
        </w:div>
        <w:div w:id="1132942324">
          <w:marLeft w:val="0"/>
          <w:marRight w:val="0"/>
          <w:marTop w:val="0"/>
          <w:marBottom w:val="0"/>
          <w:divBdr>
            <w:top w:val="none" w:sz="0" w:space="0" w:color="auto"/>
            <w:left w:val="none" w:sz="0" w:space="0" w:color="auto"/>
            <w:bottom w:val="none" w:sz="0" w:space="0" w:color="auto"/>
            <w:right w:val="none" w:sz="0" w:space="0" w:color="auto"/>
          </w:divBdr>
        </w:div>
        <w:div w:id="1256788811">
          <w:marLeft w:val="0"/>
          <w:marRight w:val="0"/>
          <w:marTop w:val="0"/>
          <w:marBottom w:val="0"/>
          <w:divBdr>
            <w:top w:val="none" w:sz="0" w:space="0" w:color="auto"/>
            <w:left w:val="none" w:sz="0" w:space="0" w:color="auto"/>
            <w:bottom w:val="none" w:sz="0" w:space="0" w:color="auto"/>
            <w:right w:val="none" w:sz="0" w:space="0" w:color="auto"/>
          </w:divBdr>
        </w:div>
        <w:div w:id="633371190">
          <w:marLeft w:val="0"/>
          <w:marRight w:val="0"/>
          <w:marTop w:val="0"/>
          <w:marBottom w:val="0"/>
          <w:divBdr>
            <w:top w:val="none" w:sz="0" w:space="0" w:color="auto"/>
            <w:left w:val="none" w:sz="0" w:space="0" w:color="auto"/>
            <w:bottom w:val="none" w:sz="0" w:space="0" w:color="auto"/>
            <w:right w:val="none" w:sz="0" w:space="0" w:color="auto"/>
          </w:divBdr>
        </w:div>
        <w:div w:id="113141605">
          <w:marLeft w:val="0"/>
          <w:marRight w:val="0"/>
          <w:marTop w:val="0"/>
          <w:marBottom w:val="0"/>
          <w:divBdr>
            <w:top w:val="none" w:sz="0" w:space="0" w:color="auto"/>
            <w:left w:val="none" w:sz="0" w:space="0" w:color="auto"/>
            <w:bottom w:val="none" w:sz="0" w:space="0" w:color="auto"/>
            <w:right w:val="none" w:sz="0" w:space="0" w:color="auto"/>
          </w:divBdr>
        </w:div>
        <w:div w:id="960576539">
          <w:marLeft w:val="0"/>
          <w:marRight w:val="0"/>
          <w:marTop w:val="0"/>
          <w:marBottom w:val="0"/>
          <w:divBdr>
            <w:top w:val="none" w:sz="0" w:space="0" w:color="auto"/>
            <w:left w:val="none" w:sz="0" w:space="0" w:color="auto"/>
            <w:bottom w:val="none" w:sz="0" w:space="0" w:color="auto"/>
            <w:right w:val="none" w:sz="0" w:space="0" w:color="auto"/>
          </w:divBdr>
        </w:div>
        <w:div w:id="1840852949">
          <w:marLeft w:val="0"/>
          <w:marRight w:val="0"/>
          <w:marTop w:val="0"/>
          <w:marBottom w:val="0"/>
          <w:divBdr>
            <w:top w:val="none" w:sz="0" w:space="0" w:color="auto"/>
            <w:left w:val="none" w:sz="0" w:space="0" w:color="auto"/>
            <w:bottom w:val="none" w:sz="0" w:space="0" w:color="auto"/>
            <w:right w:val="none" w:sz="0" w:space="0" w:color="auto"/>
          </w:divBdr>
        </w:div>
        <w:div w:id="540173853">
          <w:marLeft w:val="0"/>
          <w:marRight w:val="0"/>
          <w:marTop w:val="0"/>
          <w:marBottom w:val="0"/>
          <w:divBdr>
            <w:top w:val="none" w:sz="0" w:space="0" w:color="auto"/>
            <w:left w:val="none" w:sz="0" w:space="0" w:color="auto"/>
            <w:bottom w:val="none" w:sz="0" w:space="0" w:color="auto"/>
            <w:right w:val="none" w:sz="0" w:space="0" w:color="auto"/>
          </w:divBdr>
        </w:div>
        <w:div w:id="457071278">
          <w:marLeft w:val="0"/>
          <w:marRight w:val="0"/>
          <w:marTop w:val="0"/>
          <w:marBottom w:val="0"/>
          <w:divBdr>
            <w:top w:val="none" w:sz="0" w:space="0" w:color="auto"/>
            <w:left w:val="none" w:sz="0" w:space="0" w:color="auto"/>
            <w:bottom w:val="none" w:sz="0" w:space="0" w:color="auto"/>
            <w:right w:val="none" w:sz="0" w:space="0" w:color="auto"/>
          </w:divBdr>
        </w:div>
        <w:div w:id="1493519320">
          <w:marLeft w:val="0"/>
          <w:marRight w:val="0"/>
          <w:marTop w:val="0"/>
          <w:marBottom w:val="0"/>
          <w:divBdr>
            <w:top w:val="none" w:sz="0" w:space="0" w:color="auto"/>
            <w:left w:val="none" w:sz="0" w:space="0" w:color="auto"/>
            <w:bottom w:val="none" w:sz="0" w:space="0" w:color="auto"/>
            <w:right w:val="none" w:sz="0" w:space="0" w:color="auto"/>
          </w:divBdr>
        </w:div>
        <w:div w:id="1173107279">
          <w:marLeft w:val="0"/>
          <w:marRight w:val="0"/>
          <w:marTop w:val="0"/>
          <w:marBottom w:val="0"/>
          <w:divBdr>
            <w:top w:val="none" w:sz="0" w:space="0" w:color="auto"/>
            <w:left w:val="none" w:sz="0" w:space="0" w:color="auto"/>
            <w:bottom w:val="none" w:sz="0" w:space="0" w:color="auto"/>
            <w:right w:val="none" w:sz="0" w:space="0" w:color="auto"/>
          </w:divBdr>
        </w:div>
        <w:div w:id="240212213">
          <w:marLeft w:val="0"/>
          <w:marRight w:val="0"/>
          <w:marTop w:val="0"/>
          <w:marBottom w:val="0"/>
          <w:divBdr>
            <w:top w:val="none" w:sz="0" w:space="0" w:color="auto"/>
            <w:left w:val="none" w:sz="0" w:space="0" w:color="auto"/>
            <w:bottom w:val="none" w:sz="0" w:space="0" w:color="auto"/>
            <w:right w:val="none" w:sz="0" w:space="0" w:color="auto"/>
          </w:divBdr>
        </w:div>
        <w:div w:id="1634403874">
          <w:marLeft w:val="0"/>
          <w:marRight w:val="0"/>
          <w:marTop w:val="0"/>
          <w:marBottom w:val="0"/>
          <w:divBdr>
            <w:top w:val="none" w:sz="0" w:space="0" w:color="auto"/>
            <w:left w:val="none" w:sz="0" w:space="0" w:color="auto"/>
            <w:bottom w:val="none" w:sz="0" w:space="0" w:color="auto"/>
            <w:right w:val="none" w:sz="0" w:space="0" w:color="auto"/>
          </w:divBdr>
        </w:div>
      </w:divsChild>
    </w:div>
    <w:div w:id="1655596645">
      <w:bodyDiv w:val="1"/>
      <w:marLeft w:val="0"/>
      <w:marRight w:val="0"/>
      <w:marTop w:val="0"/>
      <w:marBottom w:val="0"/>
      <w:divBdr>
        <w:top w:val="none" w:sz="0" w:space="0" w:color="auto"/>
        <w:left w:val="none" w:sz="0" w:space="0" w:color="auto"/>
        <w:bottom w:val="none" w:sz="0" w:space="0" w:color="auto"/>
        <w:right w:val="none" w:sz="0" w:space="0" w:color="auto"/>
      </w:divBdr>
    </w:div>
    <w:div w:id="1665158996">
      <w:bodyDiv w:val="1"/>
      <w:marLeft w:val="0"/>
      <w:marRight w:val="0"/>
      <w:marTop w:val="0"/>
      <w:marBottom w:val="0"/>
      <w:divBdr>
        <w:top w:val="none" w:sz="0" w:space="0" w:color="auto"/>
        <w:left w:val="none" w:sz="0" w:space="0" w:color="auto"/>
        <w:bottom w:val="none" w:sz="0" w:space="0" w:color="auto"/>
        <w:right w:val="none" w:sz="0" w:space="0" w:color="auto"/>
      </w:divBdr>
    </w:div>
    <w:div w:id="1697803167">
      <w:bodyDiv w:val="1"/>
      <w:marLeft w:val="0"/>
      <w:marRight w:val="0"/>
      <w:marTop w:val="0"/>
      <w:marBottom w:val="0"/>
      <w:divBdr>
        <w:top w:val="none" w:sz="0" w:space="0" w:color="auto"/>
        <w:left w:val="none" w:sz="0" w:space="0" w:color="auto"/>
        <w:bottom w:val="none" w:sz="0" w:space="0" w:color="auto"/>
        <w:right w:val="none" w:sz="0" w:space="0" w:color="auto"/>
      </w:divBdr>
    </w:div>
    <w:div w:id="1700161761">
      <w:bodyDiv w:val="1"/>
      <w:marLeft w:val="0"/>
      <w:marRight w:val="0"/>
      <w:marTop w:val="0"/>
      <w:marBottom w:val="0"/>
      <w:divBdr>
        <w:top w:val="none" w:sz="0" w:space="0" w:color="auto"/>
        <w:left w:val="none" w:sz="0" w:space="0" w:color="auto"/>
        <w:bottom w:val="none" w:sz="0" w:space="0" w:color="auto"/>
        <w:right w:val="none" w:sz="0" w:space="0" w:color="auto"/>
      </w:divBdr>
    </w:div>
    <w:div w:id="1716929707">
      <w:bodyDiv w:val="1"/>
      <w:marLeft w:val="0"/>
      <w:marRight w:val="0"/>
      <w:marTop w:val="0"/>
      <w:marBottom w:val="0"/>
      <w:divBdr>
        <w:top w:val="none" w:sz="0" w:space="0" w:color="auto"/>
        <w:left w:val="none" w:sz="0" w:space="0" w:color="auto"/>
        <w:bottom w:val="none" w:sz="0" w:space="0" w:color="auto"/>
        <w:right w:val="none" w:sz="0" w:space="0" w:color="auto"/>
      </w:divBdr>
    </w:div>
    <w:div w:id="1733774249">
      <w:bodyDiv w:val="1"/>
      <w:marLeft w:val="0"/>
      <w:marRight w:val="0"/>
      <w:marTop w:val="0"/>
      <w:marBottom w:val="0"/>
      <w:divBdr>
        <w:top w:val="none" w:sz="0" w:space="0" w:color="auto"/>
        <w:left w:val="none" w:sz="0" w:space="0" w:color="auto"/>
        <w:bottom w:val="none" w:sz="0" w:space="0" w:color="auto"/>
        <w:right w:val="none" w:sz="0" w:space="0" w:color="auto"/>
      </w:divBdr>
    </w:div>
    <w:div w:id="1873031295">
      <w:bodyDiv w:val="1"/>
      <w:marLeft w:val="0"/>
      <w:marRight w:val="0"/>
      <w:marTop w:val="0"/>
      <w:marBottom w:val="0"/>
      <w:divBdr>
        <w:top w:val="none" w:sz="0" w:space="0" w:color="auto"/>
        <w:left w:val="none" w:sz="0" w:space="0" w:color="auto"/>
        <w:bottom w:val="none" w:sz="0" w:space="0" w:color="auto"/>
        <w:right w:val="none" w:sz="0" w:space="0" w:color="auto"/>
      </w:divBdr>
      <w:divsChild>
        <w:div w:id="192621525">
          <w:marLeft w:val="0"/>
          <w:marRight w:val="0"/>
          <w:marTop w:val="0"/>
          <w:marBottom w:val="0"/>
          <w:divBdr>
            <w:top w:val="none" w:sz="0" w:space="0" w:color="auto"/>
            <w:left w:val="none" w:sz="0" w:space="0" w:color="auto"/>
            <w:bottom w:val="none" w:sz="0" w:space="0" w:color="auto"/>
            <w:right w:val="none" w:sz="0" w:space="0" w:color="auto"/>
          </w:divBdr>
        </w:div>
        <w:div w:id="484317032">
          <w:marLeft w:val="0"/>
          <w:marRight w:val="0"/>
          <w:marTop w:val="0"/>
          <w:marBottom w:val="0"/>
          <w:divBdr>
            <w:top w:val="none" w:sz="0" w:space="0" w:color="auto"/>
            <w:left w:val="none" w:sz="0" w:space="0" w:color="auto"/>
            <w:bottom w:val="none" w:sz="0" w:space="0" w:color="auto"/>
            <w:right w:val="none" w:sz="0" w:space="0" w:color="auto"/>
          </w:divBdr>
        </w:div>
        <w:div w:id="177819758">
          <w:marLeft w:val="0"/>
          <w:marRight w:val="0"/>
          <w:marTop w:val="0"/>
          <w:marBottom w:val="0"/>
          <w:divBdr>
            <w:top w:val="none" w:sz="0" w:space="0" w:color="auto"/>
            <w:left w:val="none" w:sz="0" w:space="0" w:color="auto"/>
            <w:bottom w:val="none" w:sz="0" w:space="0" w:color="auto"/>
            <w:right w:val="none" w:sz="0" w:space="0" w:color="auto"/>
          </w:divBdr>
        </w:div>
        <w:div w:id="1025712125">
          <w:marLeft w:val="0"/>
          <w:marRight w:val="0"/>
          <w:marTop w:val="0"/>
          <w:marBottom w:val="0"/>
          <w:divBdr>
            <w:top w:val="none" w:sz="0" w:space="0" w:color="auto"/>
            <w:left w:val="none" w:sz="0" w:space="0" w:color="auto"/>
            <w:bottom w:val="none" w:sz="0" w:space="0" w:color="auto"/>
            <w:right w:val="none" w:sz="0" w:space="0" w:color="auto"/>
          </w:divBdr>
        </w:div>
        <w:div w:id="731536165">
          <w:marLeft w:val="0"/>
          <w:marRight w:val="0"/>
          <w:marTop w:val="0"/>
          <w:marBottom w:val="0"/>
          <w:divBdr>
            <w:top w:val="none" w:sz="0" w:space="0" w:color="auto"/>
            <w:left w:val="none" w:sz="0" w:space="0" w:color="auto"/>
            <w:bottom w:val="none" w:sz="0" w:space="0" w:color="auto"/>
            <w:right w:val="none" w:sz="0" w:space="0" w:color="auto"/>
          </w:divBdr>
        </w:div>
        <w:div w:id="1217400372">
          <w:marLeft w:val="0"/>
          <w:marRight w:val="0"/>
          <w:marTop w:val="0"/>
          <w:marBottom w:val="0"/>
          <w:divBdr>
            <w:top w:val="none" w:sz="0" w:space="0" w:color="auto"/>
            <w:left w:val="none" w:sz="0" w:space="0" w:color="auto"/>
            <w:bottom w:val="none" w:sz="0" w:space="0" w:color="auto"/>
            <w:right w:val="none" w:sz="0" w:space="0" w:color="auto"/>
          </w:divBdr>
        </w:div>
        <w:div w:id="1652295888">
          <w:marLeft w:val="0"/>
          <w:marRight w:val="0"/>
          <w:marTop w:val="0"/>
          <w:marBottom w:val="0"/>
          <w:divBdr>
            <w:top w:val="none" w:sz="0" w:space="0" w:color="auto"/>
            <w:left w:val="none" w:sz="0" w:space="0" w:color="auto"/>
            <w:bottom w:val="none" w:sz="0" w:space="0" w:color="auto"/>
            <w:right w:val="none" w:sz="0" w:space="0" w:color="auto"/>
          </w:divBdr>
        </w:div>
        <w:div w:id="365524951">
          <w:marLeft w:val="0"/>
          <w:marRight w:val="0"/>
          <w:marTop w:val="0"/>
          <w:marBottom w:val="0"/>
          <w:divBdr>
            <w:top w:val="none" w:sz="0" w:space="0" w:color="auto"/>
            <w:left w:val="none" w:sz="0" w:space="0" w:color="auto"/>
            <w:bottom w:val="none" w:sz="0" w:space="0" w:color="auto"/>
            <w:right w:val="none" w:sz="0" w:space="0" w:color="auto"/>
          </w:divBdr>
        </w:div>
        <w:div w:id="716707366">
          <w:marLeft w:val="0"/>
          <w:marRight w:val="0"/>
          <w:marTop w:val="0"/>
          <w:marBottom w:val="0"/>
          <w:divBdr>
            <w:top w:val="none" w:sz="0" w:space="0" w:color="auto"/>
            <w:left w:val="none" w:sz="0" w:space="0" w:color="auto"/>
            <w:bottom w:val="none" w:sz="0" w:space="0" w:color="auto"/>
            <w:right w:val="none" w:sz="0" w:space="0" w:color="auto"/>
          </w:divBdr>
        </w:div>
        <w:div w:id="1361586530">
          <w:marLeft w:val="0"/>
          <w:marRight w:val="0"/>
          <w:marTop w:val="0"/>
          <w:marBottom w:val="0"/>
          <w:divBdr>
            <w:top w:val="none" w:sz="0" w:space="0" w:color="auto"/>
            <w:left w:val="none" w:sz="0" w:space="0" w:color="auto"/>
            <w:bottom w:val="none" w:sz="0" w:space="0" w:color="auto"/>
            <w:right w:val="none" w:sz="0" w:space="0" w:color="auto"/>
          </w:divBdr>
        </w:div>
        <w:div w:id="729769216">
          <w:marLeft w:val="0"/>
          <w:marRight w:val="0"/>
          <w:marTop w:val="0"/>
          <w:marBottom w:val="0"/>
          <w:divBdr>
            <w:top w:val="none" w:sz="0" w:space="0" w:color="auto"/>
            <w:left w:val="none" w:sz="0" w:space="0" w:color="auto"/>
            <w:bottom w:val="none" w:sz="0" w:space="0" w:color="auto"/>
            <w:right w:val="none" w:sz="0" w:space="0" w:color="auto"/>
          </w:divBdr>
        </w:div>
        <w:div w:id="1359966320">
          <w:marLeft w:val="0"/>
          <w:marRight w:val="0"/>
          <w:marTop w:val="0"/>
          <w:marBottom w:val="0"/>
          <w:divBdr>
            <w:top w:val="none" w:sz="0" w:space="0" w:color="auto"/>
            <w:left w:val="none" w:sz="0" w:space="0" w:color="auto"/>
            <w:bottom w:val="none" w:sz="0" w:space="0" w:color="auto"/>
            <w:right w:val="none" w:sz="0" w:space="0" w:color="auto"/>
          </w:divBdr>
        </w:div>
        <w:div w:id="601455513">
          <w:marLeft w:val="0"/>
          <w:marRight w:val="0"/>
          <w:marTop w:val="0"/>
          <w:marBottom w:val="0"/>
          <w:divBdr>
            <w:top w:val="none" w:sz="0" w:space="0" w:color="auto"/>
            <w:left w:val="none" w:sz="0" w:space="0" w:color="auto"/>
            <w:bottom w:val="none" w:sz="0" w:space="0" w:color="auto"/>
            <w:right w:val="none" w:sz="0" w:space="0" w:color="auto"/>
          </w:divBdr>
        </w:div>
        <w:div w:id="986085699">
          <w:marLeft w:val="0"/>
          <w:marRight w:val="0"/>
          <w:marTop w:val="0"/>
          <w:marBottom w:val="0"/>
          <w:divBdr>
            <w:top w:val="none" w:sz="0" w:space="0" w:color="auto"/>
            <w:left w:val="none" w:sz="0" w:space="0" w:color="auto"/>
            <w:bottom w:val="none" w:sz="0" w:space="0" w:color="auto"/>
            <w:right w:val="none" w:sz="0" w:space="0" w:color="auto"/>
          </w:divBdr>
        </w:div>
        <w:div w:id="498035365">
          <w:marLeft w:val="0"/>
          <w:marRight w:val="0"/>
          <w:marTop w:val="0"/>
          <w:marBottom w:val="0"/>
          <w:divBdr>
            <w:top w:val="none" w:sz="0" w:space="0" w:color="auto"/>
            <w:left w:val="none" w:sz="0" w:space="0" w:color="auto"/>
            <w:bottom w:val="none" w:sz="0" w:space="0" w:color="auto"/>
            <w:right w:val="none" w:sz="0" w:space="0" w:color="auto"/>
          </w:divBdr>
        </w:div>
        <w:div w:id="1548645879">
          <w:marLeft w:val="0"/>
          <w:marRight w:val="0"/>
          <w:marTop w:val="0"/>
          <w:marBottom w:val="0"/>
          <w:divBdr>
            <w:top w:val="none" w:sz="0" w:space="0" w:color="auto"/>
            <w:left w:val="none" w:sz="0" w:space="0" w:color="auto"/>
            <w:bottom w:val="none" w:sz="0" w:space="0" w:color="auto"/>
            <w:right w:val="none" w:sz="0" w:space="0" w:color="auto"/>
          </w:divBdr>
        </w:div>
        <w:div w:id="577445013">
          <w:marLeft w:val="0"/>
          <w:marRight w:val="0"/>
          <w:marTop w:val="0"/>
          <w:marBottom w:val="0"/>
          <w:divBdr>
            <w:top w:val="none" w:sz="0" w:space="0" w:color="auto"/>
            <w:left w:val="none" w:sz="0" w:space="0" w:color="auto"/>
            <w:bottom w:val="none" w:sz="0" w:space="0" w:color="auto"/>
            <w:right w:val="none" w:sz="0" w:space="0" w:color="auto"/>
          </w:divBdr>
        </w:div>
        <w:div w:id="173883712">
          <w:marLeft w:val="0"/>
          <w:marRight w:val="0"/>
          <w:marTop w:val="0"/>
          <w:marBottom w:val="0"/>
          <w:divBdr>
            <w:top w:val="none" w:sz="0" w:space="0" w:color="auto"/>
            <w:left w:val="none" w:sz="0" w:space="0" w:color="auto"/>
            <w:bottom w:val="none" w:sz="0" w:space="0" w:color="auto"/>
            <w:right w:val="none" w:sz="0" w:space="0" w:color="auto"/>
          </w:divBdr>
        </w:div>
        <w:div w:id="1477917624">
          <w:marLeft w:val="0"/>
          <w:marRight w:val="0"/>
          <w:marTop w:val="0"/>
          <w:marBottom w:val="0"/>
          <w:divBdr>
            <w:top w:val="none" w:sz="0" w:space="0" w:color="auto"/>
            <w:left w:val="none" w:sz="0" w:space="0" w:color="auto"/>
            <w:bottom w:val="none" w:sz="0" w:space="0" w:color="auto"/>
            <w:right w:val="none" w:sz="0" w:space="0" w:color="auto"/>
          </w:divBdr>
        </w:div>
        <w:div w:id="198318028">
          <w:marLeft w:val="0"/>
          <w:marRight w:val="0"/>
          <w:marTop w:val="0"/>
          <w:marBottom w:val="0"/>
          <w:divBdr>
            <w:top w:val="none" w:sz="0" w:space="0" w:color="auto"/>
            <w:left w:val="none" w:sz="0" w:space="0" w:color="auto"/>
            <w:bottom w:val="none" w:sz="0" w:space="0" w:color="auto"/>
            <w:right w:val="none" w:sz="0" w:space="0" w:color="auto"/>
          </w:divBdr>
        </w:div>
        <w:div w:id="1845393187">
          <w:marLeft w:val="0"/>
          <w:marRight w:val="0"/>
          <w:marTop w:val="0"/>
          <w:marBottom w:val="0"/>
          <w:divBdr>
            <w:top w:val="none" w:sz="0" w:space="0" w:color="auto"/>
            <w:left w:val="none" w:sz="0" w:space="0" w:color="auto"/>
            <w:bottom w:val="none" w:sz="0" w:space="0" w:color="auto"/>
            <w:right w:val="none" w:sz="0" w:space="0" w:color="auto"/>
          </w:divBdr>
        </w:div>
        <w:div w:id="441270751">
          <w:marLeft w:val="0"/>
          <w:marRight w:val="0"/>
          <w:marTop w:val="0"/>
          <w:marBottom w:val="0"/>
          <w:divBdr>
            <w:top w:val="none" w:sz="0" w:space="0" w:color="auto"/>
            <w:left w:val="none" w:sz="0" w:space="0" w:color="auto"/>
            <w:bottom w:val="none" w:sz="0" w:space="0" w:color="auto"/>
            <w:right w:val="none" w:sz="0" w:space="0" w:color="auto"/>
          </w:divBdr>
        </w:div>
        <w:div w:id="556089475">
          <w:marLeft w:val="0"/>
          <w:marRight w:val="0"/>
          <w:marTop w:val="0"/>
          <w:marBottom w:val="0"/>
          <w:divBdr>
            <w:top w:val="none" w:sz="0" w:space="0" w:color="auto"/>
            <w:left w:val="none" w:sz="0" w:space="0" w:color="auto"/>
            <w:bottom w:val="none" w:sz="0" w:space="0" w:color="auto"/>
            <w:right w:val="none" w:sz="0" w:space="0" w:color="auto"/>
          </w:divBdr>
        </w:div>
        <w:div w:id="2024090436">
          <w:marLeft w:val="0"/>
          <w:marRight w:val="0"/>
          <w:marTop w:val="0"/>
          <w:marBottom w:val="0"/>
          <w:divBdr>
            <w:top w:val="none" w:sz="0" w:space="0" w:color="auto"/>
            <w:left w:val="none" w:sz="0" w:space="0" w:color="auto"/>
            <w:bottom w:val="none" w:sz="0" w:space="0" w:color="auto"/>
            <w:right w:val="none" w:sz="0" w:space="0" w:color="auto"/>
          </w:divBdr>
        </w:div>
        <w:div w:id="1391610424">
          <w:marLeft w:val="0"/>
          <w:marRight w:val="0"/>
          <w:marTop w:val="0"/>
          <w:marBottom w:val="0"/>
          <w:divBdr>
            <w:top w:val="none" w:sz="0" w:space="0" w:color="auto"/>
            <w:left w:val="none" w:sz="0" w:space="0" w:color="auto"/>
            <w:bottom w:val="none" w:sz="0" w:space="0" w:color="auto"/>
            <w:right w:val="none" w:sz="0" w:space="0" w:color="auto"/>
          </w:divBdr>
        </w:div>
        <w:div w:id="1993172564">
          <w:marLeft w:val="0"/>
          <w:marRight w:val="0"/>
          <w:marTop w:val="0"/>
          <w:marBottom w:val="0"/>
          <w:divBdr>
            <w:top w:val="none" w:sz="0" w:space="0" w:color="auto"/>
            <w:left w:val="none" w:sz="0" w:space="0" w:color="auto"/>
            <w:bottom w:val="none" w:sz="0" w:space="0" w:color="auto"/>
            <w:right w:val="none" w:sz="0" w:space="0" w:color="auto"/>
          </w:divBdr>
        </w:div>
        <w:div w:id="1087506962">
          <w:marLeft w:val="0"/>
          <w:marRight w:val="0"/>
          <w:marTop w:val="0"/>
          <w:marBottom w:val="0"/>
          <w:divBdr>
            <w:top w:val="none" w:sz="0" w:space="0" w:color="auto"/>
            <w:left w:val="none" w:sz="0" w:space="0" w:color="auto"/>
            <w:bottom w:val="none" w:sz="0" w:space="0" w:color="auto"/>
            <w:right w:val="none" w:sz="0" w:space="0" w:color="auto"/>
          </w:divBdr>
        </w:div>
        <w:div w:id="1296832682">
          <w:marLeft w:val="0"/>
          <w:marRight w:val="0"/>
          <w:marTop w:val="0"/>
          <w:marBottom w:val="0"/>
          <w:divBdr>
            <w:top w:val="none" w:sz="0" w:space="0" w:color="auto"/>
            <w:left w:val="none" w:sz="0" w:space="0" w:color="auto"/>
            <w:bottom w:val="none" w:sz="0" w:space="0" w:color="auto"/>
            <w:right w:val="none" w:sz="0" w:space="0" w:color="auto"/>
          </w:divBdr>
        </w:div>
        <w:div w:id="896628090">
          <w:marLeft w:val="0"/>
          <w:marRight w:val="0"/>
          <w:marTop w:val="0"/>
          <w:marBottom w:val="0"/>
          <w:divBdr>
            <w:top w:val="none" w:sz="0" w:space="0" w:color="auto"/>
            <w:left w:val="none" w:sz="0" w:space="0" w:color="auto"/>
            <w:bottom w:val="none" w:sz="0" w:space="0" w:color="auto"/>
            <w:right w:val="none" w:sz="0" w:space="0" w:color="auto"/>
          </w:divBdr>
        </w:div>
        <w:div w:id="1754930035">
          <w:marLeft w:val="0"/>
          <w:marRight w:val="0"/>
          <w:marTop w:val="0"/>
          <w:marBottom w:val="0"/>
          <w:divBdr>
            <w:top w:val="none" w:sz="0" w:space="0" w:color="auto"/>
            <w:left w:val="none" w:sz="0" w:space="0" w:color="auto"/>
            <w:bottom w:val="none" w:sz="0" w:space="0" w:color="auto"/>
            <w:right w:val="none" w:sz="0" w:space="0" w:color="auto"/>
          </w:divBdr>
        </w:div>
        <w:div w:id="615479544">
          <w:marLeft w:val="0"/>
          <w:marRight w:val="0"/>
          <w:marTop w:val="0"/>
          <w:marBottom w:val="0"/>
          <w:divBdr>
            <w:top w:val="none" w:sz="0" w:space="0" w:color="auto"/>
            <w:left w:val="none" w:sz="0" w:space="0" w:color="auto"/>
            <w:bottom w:val="none" w:sz="0" w:space="0" w:color="auto"/>
            <w:right w:val="none" w:sz="0" w:space="0" w:color="auto"/>
          </w:divBdr>
        </w:div>
        <w:div w:id="1542790784">
          <w:marLeft w:val="0"/>
          <w:marRight w:val="0"/>
          <w:marTop w:val="0"/>
          <w:marBottom w:val="0"/>
          <w:divBdr>
            <w:top w:val="none" w:sz="0" w:space="0" w:color="auto"/>
            <w:left w:val="none" w:sz="0" w:space="0" w:color="auto"/>
            <w:bottom w:val="none" w:sz="0" w:space="0" w:color="auto"/>
            <w:right w:val="none" w:sz="0" w:space="0" w:color="auto"/>
          </w:divBdr>
        </w:div>
        <w:div w:id="589588389">
          <w:marLeft w:val="0"/>
          <w:marRight w:val="0"/>
          <w:marTop w:val="0"/>
          <w:marBottom w:val="0"/>
          <w:divBdr>
            <w:top w:val="none" w:sz="0" w:space="0" w:color="auto"/>
            <w:left w:val="none" w:sz="0" w:space="0" w:color="auto"/>
            <w:bottom w:val="none" w:sz="0" w:space="0" w:color="auto"/>
            <w:right w:val="none" w:sz="0" w:space="0" w:color="auto"/>
          </w:divBdr>
        </w:div>
        <w:div w:id="1422490142">
          <w:marLeft w:val="0"/>
          <w:marRight w:val="0"/>
          <w:marTop w:val="0"/>
          <w:marBottom w:val="0"/>
          <w:divBdr>
            <w:top w:val="none" w:sz="0" w:space="0" w:color="auto"/>
            <w:left w:val="none" w:sz="0" w:space="0" w:color="auto"/>
            <w:bottom w:val="none" w:sz="0" w:space="0" w:color="auto"/>
            <w:right w:val="none" w:sz="0" w:space="0" w:color="auto"/>
          </w:divBdr>
        </w:div>
        <w:div w:id="186915417">
          <w:marLeft w:val="0"/>
          <w:marRight w:val="0"/>
          <w:marTop w:val="0"/>
          <w:marBottom w:val="0"/>
          <w:divBdr>
            <w:top w:val="none" w:sz="0" w:space="0" w:color="auto"/>
            <w:left w:val="none" w:sz="0" w:space="0" w:color="auto"/>
            <w:bottom w:val="none" w:sz="0" w:space="0" w:color="auto"/>
            <w:right w:val="none" w:sz="0" w:space="0" w:color="auto"/>
          </w:divBdr>
        </w:div>
        <w:div w:id="1307778719">
          <w:marLeft w:val="0"/>
          <w:marRight w:val="0"/>
          <w:marTop w:val="0"/>
          <w:marBottom w:val="0"/>
          <w:divBdr>
            <w:top w:val="none" w:sz="0" w:space="0" w:color="auto"/>
            <w:left w:val="none" w:sz="0" w:space="0" w:color="auto"/>
            <w:bottom w:val="none" w:sz="0" w:space="0" w:color="auto"/>
            <w:right w:val="none" w:sz="0" w:space="0" w:color="auto"/>
          </w:divBdr>
        </w:div>
        <w:div w:id="986127202">
          <w:marLeft w:val="0"/>
          <w:marRight w:val="0"/>
          <w:marTop w:val="0"/>
          <w:marBottom w:val="0"/>
          <w:divBdr>
            <w:top w:val="none" w:sz="0" w:space="0" w:color="auto"/>
            <w:left w:val="none" w:sz="0" w:space="0" w:color="auto"/>
            <w:bottom w:val="none" w:sz="0" w:space="0" w:color="auto"/>
            <w:right w:val="none" w:sz="0" w:space="0" w:color="auto"/>
          </w:divBdr>
        </w:div>
        <w:div w:id="99035373">
          <w:marLeft w:val="0"/>
          <w:marRight w:val="0"/>
          <w:marTop w:val="0"/>
          <w:marBottom w:val="0"/>
          <w:divBdr>
            <w:top w:val="none" w:sz="0" w:space="0" w:color="auto"/>
            <w:left w:val="none" w:sz="0" w:space="0" w:color="auto"/>
            <w:bottom w:val="none" w:sz="0" w:space="0" w:color="auto"/>
            <w:right w:val="none" w:sz="0" w:space="0" w:color="auto"/>
          </w:divBdr>
        </w:div>
        <w:div w:id="642269729">
          <w:marLeft w:val="0"/>
          <w:marRight w:val="0"/>
          <w:marTop w:val="0"/>
          <w:marBottom w:val="0"/>
          <w:divBdr>
            <w:top w:val="none" w:sz="0" w:space="0" w:color="auto"/>
            <w:left w:val="none" w:sz="0" w:space="0" w:color="auto"/>
            <w:bottom w:val="none" w:sz="0" w:space="0" w:color="auto"/>
            <w:right w:val="none" w:sz="0" w:space="0" w:color="auto"/>
          </w:divBdr>
        </w:div>
        <w:div w:id="110052288">
          <w:marLeft w:val="0"/>
          <w:marRight w:val="0"/>
          <w:marTop w:val="0"/>
          <w:marBottom w:val="0"/>
          <w:divBdr>
            <w:top w:val="none" w:sz="0" w:space="0" w:color="auto"/>
            <w:left w:val="none" w:sz="0" w:space="0" w:color="auto"/>
            <w:bottom w:val="none" w:sz="0" w:space="0" w:color="auto"/>
            <w:right w:val="none" w:sz="0" w:space="0" w:color="auto"/>
          </w:divBdr>
        </w:div>
        <w:div w:id="911502720">
          <w:marLeft w:val="0"/>
          <w:marRight w:val="0"/>
          <w:marTop w:val="0"/>
          <w:marBottom w:val="0"/>
          <w:divBdr>
            <w:top w:val="none" w:sz="0" w:space="0" w:color="auto"/>
            <w:left w:val="none" w:sz="0" w:space="0" w:color="auto"/>
            <w:bottom w:val="none" w:sz="0" w:space="0" w:color="auto"/>
            <w:right w:val="none" w:sz="0" w:space="0" w:color="auto"/>
          </w:divBdr>
        </w:div>
      </w:divsChild>
    </w:div>
    <w:div w:id="1914117547">
      <w:bodyDiv w:val="1"/>
      <w:marLeft w:val="0"/>
      <w:marRight w:val="0"/>
      <w:marTop w:val="0"/>
      <w:marBottom w:val="0"/>
      <w:divBdr>
        <w:top w:val="none" w:sz="0" w:space="0" w:color="auto"/>
        <w:left w:val="none" w:sz="0" w:space="0" w:color="auto"/>
        <w:bottom w:val="none" w:sz="0" w:space="0" w:color="auto"/>
        <w:right w:val="none" w:sz="0" w:space="0" w:color="auto"/>
      </w:divBdr>
    </w:div>
    <w:div w:id="1921331165">
      <w:bodyDiv w:val="1"/>
      <w:marLeft w:val="0"/>
      <w:marRight w:val="0"/>
      <w:marTop w:val="0"/>
      <w:marBottom w:val="0"/>
      <w:divBdr>
        <w:top w:val="none" w:sz="0" w:space="0" w:color="auto"/>
        <w:left w:val="none" w:sz="0" w:space="0" w:color="auto"/>
        <w:bottom w:val="none" w:sz="0" w:space="0" w:color="auto"/>
        <w:right w:val="none" w:sz="0" w:space="0" w:color="auto"/>
      </w:divBdr>
    </w:div>
    <w:div w:id="1946380895">
      <w:bodyDiv w:val="1"/>
      <w:marLeft w:val="0"/>
      <w:marRight w:val="0"/>
      <w:marTop w:val="0"/>
      <w:marBottom w:val="0"/>
      <w:divBdr>
        <w:top w:val="none" w:sz="0" w:space="0" w:color="auto"/>
        <w:left w:val="none" w:sz="0" w:space="0" w:color="auto"/>
        <w:bottom w:val="none" w:sz="0" w:space="0" w:color="auto"/>
        <w:right w:val="none" w:sz="0" w:space="0" w:color="auto"/>
      </w:divBdr>
    </w:div>
    <w:div w:id="2055882931">
      <w:bodyDiv w:val="1"/>
      <w:marLeft w:val="0"/>
      <w:marRight w:val="0"/>
      <w:marTop w:val="0"/>
      <w:marBottom w:val="0"/>
      <w:divBdr>
        <w:top w:val="none" w:sz="0" w:space="0" w:color="auto"/>
        <w:left w:val="none" w:sz="0" w:space="0" w:color="auto"/>
        <w:bottom w:val="none" w:sz="0" w:space="0" w:color="auto"/>
        <w:right w:val="none" w:sz="0" w:space="0" w:color="auto"/>
      </w:divBdr>
    </w:div>
    <w:div w:id="2069843083">
      <w:bodyDiv w:val="1"/>
      <w:marLeft w:val="0"/>
      <w:marRight w:val="0"/>
      <w:marTop w:val="0"/>
      <w:marBottom w:val="0"/>
      <w:divBdr>
        <w:top w:val="none" w:sz="0" w:space="0" w:color="auto"/>
        <w:left w:val="none" w:sz="0" w:space="0" w:color="auto"/>
        <w:bottom w:val="none" w:sz="0" w:space="0" w:color="auto"/>
        <w:right w:val="none" w:sz="0" w:space="0" w:color="auto"/>
      </w:divBdr>
    </w:div>
    <w:div w:id="2087798978">
      <w:bodyDiv w:val="1"/>
      <w:marLeft w:val="0"/>
      <w:marRight w:val="0"/>
      <w:marTop w:val="0"/>
      <w:marBottom w:val="0"/>
      <w:divBdr>
        <w:top w:val="none" w:sz="0" w:space="0" w:color="auto"/>
        <w:left w:val="none" w:sz="0" w:space="0" w:color="auto"/>
        <w:bottom w:val="none" w:sz="0" w:space="0" w:color="auto"/>
        <w:right w:val="none" w:sz="0" w:space="0" w:color="auto"/>
      </w:divBdr>
    </w:div>
    <w:div w:id="2123917881">
      <w:bodyDiv w:val="1"/>
      <w:marLeft w:val="0"/>
      <w:marRight w:val="0"/>
      <w:marTop w:val="0"/>
      <w:marBottom w:val="0"/>
      <w:divBdr>
        <w:top w:val="none" w:sz="0" w:space="0" w:color="auto"/>
        <w:left w:val="none" w:sz="0" w:space="0" w:color="auto"/>
        <w:bottom w:val="none" w:sz="0" w:space="0" w:color="auto"/>
        <w:right w:val="none" w:sz="0" w:space="0" w:color="auto"/>
      </w:divBdr>
    </w:div>
    <w:div w:id="2132085461">
      <w:bodyDiv w:val="1"/>
      <w:marLeft w:val="0"/>
      <w:marRight w:val="0"/>
      <w:marTop w:val="0"/>
      <w:marBottom w:val="0"/>
      <w:divBdr>
        <w:top w:val="none" w:sz="0" w:space="0" w:color="auto"/>
        <w:left w:val="none" w:sz="0" w:space="0" w:color="auto"/>
        <w:bottom w:val="none" w:sz="0" w:space="0" w:color="auto"/>
        <w:right w:val="none" w:sz="0" w:space="0" w:color="auto"/>
      </w:divBdr>
      <w:divsChild>
        <w:div w:id="877355934">
          <w:marLeft w:val="0"/>
          <w:marRight w:val="0"/>
          <w:marTop w:val="0"/>
          <w:marBottom w:val="0"/>
          <w:divBdr>
            <w:top w:val="none" w:sz="0" w:space="0" w:color="auto"/>
            <w:left w:val="none" w:sz="0" w:space="0" w:color="auto"/>
            <w:bottom w:val="none" w:sz="0" w:space="0" w:color="auto"/>
            <w:right w:val="none" w:sz="0" w:space="0" w:color="auto"/>
          </w:divBdr>
        </w:div>
        <w:div w:id="1213735366">
          <w:marLeft w:val="0"/>
          <w:marRight w:val="0"/>
          <w:marTop w:val="0"/>
          <w:marBottom w:val="0"/>
          <w:divBdr>
            <w:top w:val="none" w:sz="0" w:space="0" w:color="auto"/>
            <w:left w:val="none" w:sz="0" w:space="0" w:color="auto"/>
            <w:bottom w:val="none" w:sz="0" w:space="0" w:color="auto"/>
            <w:right w:val="none" w:sz="0" w:space="0" w:color="auto"/>
          </w:divBdr>
        </w:div>
        <w:div w:id="766001135">
          <w:marLeft w:val="0"/>
          <w:marRight w:val="0"/>
          <w:marTop w:val="0"/>
          <w:marBottom w:val="0"/>
          <w:divBdr>
            <w:top w:val="none" w:sz="0" w:space="0" w:color="auto"/>
            <w:left w:val="none" w:sz="0" w:space="0" w:color="auto"/>
            <w:bottom w:val="none" w:sz="0" w:space="0" w:color="auto"/>
            <w:right w:val="none" w:sz="0" w:space="0" w:color="auto"/>
          </w:divBdr>
        </w:div>
        <w:div w:id="1347751609">
          <w:marLeft w:val="0"/>
          <w:marRight w:val="0"/>
          <w:marTop w:val="0"/>
          <w:marBottom w:val="0"/>
          <w:divBdr>
            <w:top w:val="none" w:sz="0" w:space="0" w:color="auto"/>
            <w:left w:val="none" w:sz="0" w:space="0" w:color="auto"/>
            <w:bottom w:val="none" w:sz="0" w:space="0" w:color="auto"/>
            <w:right w:val="none" w:sz="0" w:space="0" w:color="auto"/>
          </w:divBdr>
        </w:div>
        <w:div w:id="1506751316">
          <w:marLeft w:val="0"/>
          <w:marRight w:val="0"/>
          <w:marTop w:val="0"/>
          <w:marBottom w:val="0"/>
          <w:divBdr>
            <w:top w:val="none" w:sz="0" w:space="0" w:color="auto"/>
            <w:left w:val="none" w:sz="0" w:space="0" w:color="auto"/>
            <w:bottom w:val="none" w:sz="0" w:space="0" w:color="auto"/>
            <w:right w:val="none" w:sz="0" w:space="0" w:color="auto"/>
          </w:divBdr>
        </w:div>
        <w:div w:id="1101023171">
          <w:marLeft w:val="0"/>
          <w:marRight w:val="0"/>
          <w:marTop w:val="0"/>
          <w:marBottom w:val="0"/>
          <w:divBdr>
            <w:top w:val="none" w:sz="0" w:space="0" w:color="auto"/>
            <w:left w:val="none" w:sz="0" w:space="0" w:color="auto"/>
            <w:bottom w:val="none" w:sz="0" w:space="0" w:color="auto"/>
            <w:right w:val="none" w:sz="0" w:space="0" w:color="auto"/>
          </w:divBdr>
        </w:div>
        <w:div w:id="555966915">
          <w:marLeft w:val="0"/>
          <w:marRight w:val="0"/>
          <w:marTop w:val="0"/>
          <w:marBottom w:val="0"/>
          <w:divBdr>
            <w:top w:val="none" w:sz="0" w:space="0" w:color="auto"/>
            <w:left w:val="none" w:sz="0" w:space="0" w:color="auto"/>
            <w:bottom w:val="none" w:sz="0" w:space="0" w:color="auto"/>
            <w:right w:val="none" w:sz="0" w:space="0" w:color="auto"/>
          </w:divBdr>
        </w:div>
        <w:div w:id="554197348">
          <w:marLeft w:val="0"/>
          <w:marRight w:val="0"/>
          <w:marTop w:val="0"/>
          <w:marBottom w:val="0"/>
          <w:divBdr>
            <w:top w:val="none" w:sz="0" w:space="0" w:color="auto"/>
            <w:left w:val="none" w:sz="0" w:space="0" w:color="auto"/>
            <w:bottom w:val="none" w:sz="0" w:space="0" w:color="auto"/>
            <w:right w:val="none" w:sz="0" w:space="0" w:color="auto"/>
          </w:divBdr>
        </w:div>
        <w:div w:id="1602831930">
          <w:marLeft w:val="0"/>
          <w:marRight w:val="0"/>
          <w:marTop w:val="0"/>
          <w:marBottom w:val="0"/>
          <w:divBdr>
            <w:top w:val="none" w:sz="0" w:space="0" w:color="auto"/>
            <w:left w:val="none" w:sz="0" w:space="0" w:color="auto"/>
            <w:bottom w:val="none" w:sz="0" w:space="0" w:color="auto"/>
            <w:right w:val="none" w:sz="0" w:space="0" w:color="auto"/>
          </w:divBdr>
        </w:div>
        <w:div w:id="950817851">
          <w:marLeft w:val="0"/>
          <w:marRight w:val="0"/>
          <w:marTop w:val="0"/>
          <w:marBottom w:val="0"/>
          <w:divBdr>
            <w:top w:val="none" w:sz="0" w:space="0" w:color="auto"/>
            <w:left w:val="none" w:sz="0" w:space="0" w:color="auto"/>
            <w:bottom w:val="none" w:sz="0" w:space="0" w:color="auto"/>
            <w:right w:val="none" w:sz="0" w:space="0" w:color="auto"/>
          </w:divBdr>
        </w:div>
        <w:div w:id="1830825465">
          <w:marLeft w:val="0"/>
          <w:marRight w:val="0"/>
          <w:marTop w:val="0"/>
          <w:marBottom w:val="0"/>
          <w:divBdr>
            <w:top w:val="none" w:sz="0" w:space="0" w:color="auto"/>
            <w:left w:val="none" w:sz="0" w:space="0" w:color="auto"/>
            <w:bottom w:val="none" w:sz="0" w:space="0" w:color="auto"/>
            <w:right w:val="none" w:sz="0" w:space="0" w:color="auto"/>
          </w:divBdr>
        </w:div>
        <w:div w:id="997923626">
          <w:marLeft w:val="0"/>
          <w:marRight w:val="0"/>
          <w:marTop w:val="0"/>
          <w:marBottom w:val="0"/>
          <w:divBdr>
            <w:top w:val="none" w:sz="0" w:space="0" w:color="auto"/>
            <w:left w:val="none" w:sz="0" w:space="0" w:color="auto"/>
            <w:bottom w:val="none" w:sz="0" w:space="0" w:color="auto"/>
            <w:right w:val="none" w:sz="0" w:space="0" w:color="auto"/>
          </w:divBdr>
        </w:div>
        <w:div w:id="468983644">
          <w:marLeft w:val="0"/>
          <w:marRight w:val="0"/>
          <w:marTop w:val="0"/>
          <w:marBottom w:val="0"/>
          <w:divBdr>
            <w:top w:val="none" w:sz="0" w:space="0" w:color="auto"/>
            <w:left w:val="none" w:sz="0" w:space="0" w:color="auto"/>
            <w:bottom w:val="none" w:sz="0" w:space="0" w:color="auto"/>
            <w:right w:val="none" w:sz="0" w:space="0" w:color="auto"/>
          </w:divBdr>
        </w:div>
        <w:div w:id="436147150">
          <w:marLeft w:val="0"/>
          <w:marRight w:val="0"/>
          <w:marTop w:val="0"/>
          <w:marBottom w:val="0"/>
          <w:divBdr>
            <w:top w:val="none" w:sz="0" w:space="0" w:color="auto"/>
            <w:left w:val="none" w:sz="0" w:space="0" w:color="auto"/>
            <w:bottom w:val="none" w:sz="0" w:space="0" w:color="auto"/>
            <w:right w:val="none" w:sz="0" w:space="0" w:color="auto"/>
          </w:divBdr>
        </w:div>
        <w:div w:id="1153644574">
          <w:marLeft w:val="0"/>
          <w:marRight w:val="0"/>
          <w:marTop w:val="0"/>
          <w:marBottom w:val="0"/>
          <w:divBdr>
            <w:top w:val="none" w:sz="0" w:space="0" w:color="auto"/>
            <w:left w:val="none" w:sz="0" w:space="0" w:color="auto"/>
            <w:bottom w:val="none" w:sz="0" w:space="0" w:color="auto"/>
            <w:right w:val="none" w:sz="0" w:space="0" w:color="auto"/>
          </w:divBdr>
        </w:div>
        <w:div w:id="2142991142">
          <w:marLeft w:val="0"/>
          <w:marRight w:val="0"/>
          <w:marTop w:val="0"/>
          <w:marBottom w:val="0"/>
          <w:divBdr>
            <w:top w:val="none" w:sz="0" w:space="0" w:color="auto"/>
            <w:left w:val="none" w:sz="0" w:space="0" w:color="auto"/>
            <w:bottom w:val="none" w:sz="0" w:space="0" w:color="auto"/>
            <w:right w:val="none" w:sz="0" w:space="0" w:color="auto"/>
          </w:divBdr>
        </w:div>
        <w:div w:id="770320263">
          <w:marLeft w:val="0"/>
          <w:marRight w:val="0"/>
          <w:marTop w:val="0"/>
          <w:marBottom w:val="0"/>
          <w:divBdr>
            <w:top w:val="none" w:sz="0" w:space="0" w:color="auto"/>
            <w:left w:val="none" w:sz="0" w:space="0" w:color="auto"/>
            <w:bottom w:val="none" w:sz="0" w:space="0" w:color="auto"/>
            <w:right w:val="none" w:sz="0" w:space="0" w:color="auto"/>
          </w:divBdr>
        </w:div>
      </w:divsChild>
    </w:div>
    <w:div w:id="21393733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microsoft.com/office/2016/09/relationships/commentsIds" Target="commentsIds.xml"/><Relationship Id="rId26" Type="http://schemas.openxmlformats.org/officeDocument/2006/relationships/image" Target="media/image11.png"/><Relationship Id="rId39" Type="http://schemas.openxmlformats.org/officeDocument/2006/relationships/diagramColors" Target="diagrams/colors1.xml"/><Relationship Id="rId21" Type="http://schemas.openxmlformats.org/officeDocument/2006/relationships/image" Target="media/image5.jpeg"/><Relationship Id="rId34" Type="http://schemas.openxmlformats.org/officeDocument/2006/relationships/image" Target="media/image19.png"/><Relationship Id="rId42" Type="http://schemas.openxmlformats.org/officeDocument/2006/relationships/hyperlink" Target="https://www.youtube.com/watch?v=Rjnkr7UCs34" TargetMode="External"/><Relationship Id="rId47"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comments" Target="comments.xml"/><Relationship Id="rId29" Type="http://schemas.openxmlformats.org/officeDocument/2006/relationships/image" Target="media/image9.jpeg"/><Relationship Id="rId11" Type="http://schemas.openxmlformats.org/officeDocument/2006/relationships/endnotes" Target="endnotes.xm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diagramLayout" Target="diagrams/layout1.xml"/><Relationship Id="rId40" Type="http://schemas.microsoft.com/office/2007/relationships/diagramDrawing" Target="diagrams/drawing1.xml"/><Relationship Id="rId45"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image" Target="media/image8.png"/><Relationship Id="rId36" Type="http://schemas.openxmlformats.org/officeDocument/2006/relationships/diagramData" Target="diagrams/data1.xml"/><Relationship Id="rId49" Type="http://schemas.openxmlformats.org/officeDocument/2006/relationships/theme" Target="theme/theme1.xml"/><Relationship Id="rId10" Type="http://schemas.openxmlformats.org/officeDocument/2006/relationships/footnotes" Target="footnotes.xml"/><Relationship Id="rId19" Type="http://schemas.microsoft.com/office/2018/08/relationships/commentsExtensible" Target="commentsExtensible.xml"/><Relationship Id="rId31" Type="http://schemas.openxmlformats.org/officeDocument/2006/relationships/image" Target="media/image16.jpeg"/><Relationship Id="rId44" Type="http://schemas.openxmlformats.org/officeDocument/2006/relationships/hyperlink" Target="https://www.engormix.com/ganaderia-carne/articulos/sobrepastoreo-t28633.htm"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hyperlink" Target="http://www.bdigital.unal.edu.co/5028/1/9789584411747.pdf" TargetMode="External"/><Relationship Id="rId48" Type="http://schemas.microsoft.com/office/2011/relationships/people" Target="peop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1/relationships/commentsExtended" Target="commentsExtended.xml"/><Relationship Id="rId25" Type="http://schemas.openxmlformats.org/officeDocument/2006/relationships/image" Target="media/image7.jpeg"/><Relationship Id="rId33" Type="http://schemas.openxmlformats.org/officeDocument/2006/relationships/image" Target="media/image11.jpeg"/><Relationship Id="rId38" Type="http://schemas.openxmlformats.org/officeDocument/2006/relationships/diagramQuickStyle" Target="diagrams/quickStyle1.xml"/><Relationship Id="rId46" Type="http://schemas.openxmlformats.org/officeDocument/2006/relationships/footer" Target="footer1.xml"/><Relationship Id="rId20" Type="http://schemas.openxmlformats.org/officeDocument/2006/relationships/image" Target="media/image4.png"/><Relationship Id="rId41"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3.jp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F136D4-1A4E-4522-B0A9-7C84F60BCE08}"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s-CO"/>
        </a:p>
      </dgm:t>
    </dgm:pt>
    <dgm:pt modelId="{5FC48E2D-9800-4B89-A6B1-50B5FCD81683}">
      <dgm:prSet phldrT="[Texto]" custT="1"/>
      <dgm:spPr/>
      <dgm:t>
        <a:bodyPr/>
        <a:lstStyle/>
        <a:p>
          <a:pPr algn="ctr"/>
          <a:r>
            <a:rPr lang="es-CO" sz="500" b="1">
              <a:latin typeface="Arial" panose="020B0604020202020204" pitchFamily="34" charset="0"/>
              <a:cs typeface="Arial" panose="020B0604020202020204" pitchFamily="34" charset="0"/>
            </a:rPr>
            <a:t>Generalidades de la ganadería sustentable.</a:t>
          </a:r>
          <a:r>
            <a:rPr lang="es-CO" sz="500">
              <a:latin typeface="Arial" panose="020B0604020202020204" pitchFamily="34" charset="0"/>
              <a:cs typeface="Arial" panose="020B0604020202020204" pitchFamily="34" charset="0"/>
            </a:rPr>
            <a:t> </a:t>
          </a:r>
          <a:endParaRPr lang="es-CO" sz="500">
            <a:solidFill>
              <a:schemeClr val="bg1"/>
            </a:solidFill>
            <a:latin typeface="Arial" panose="020B0604020202020204" pitchFamily="34" charset="0"/>
            <a:cs typeface="Arial" panose="020B0604020202020204" pitchFamily="34" charset="0"/>
          </a:endParaRPr>
        </a:p>
      </dgm:t>
    </dgm:pt>
    <dgm:pt modelId="{D2B2BED2-23BB-49F8-8B1E-FAE47C547AC0}" type="parTrans" cxnId="{4765CD4F-8FDC-4A32-991E-7DA1845EB783}">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5F06C5CC-FE6B-41F4-995C-BBF128D57720}" type="sibTrans" cxnId="{4765CD4F-8FDC-4A32-991E-7DA1845EB783}">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8AA6D02C-9092-43D9-ABF4-B9A6DB36256A}">
      <dgm:prSet phldrT="[Texto]" custT="1"/>
      <dgm:spPr/>
      <dgm:t>
        <a:bodyPr/>
        <a:lstStyle/>
        <a:p>
          <a:pPr algn="ctr"/>
          <a:r>
            <a:rPr lang="es-CO" sz="500">
              <a:solidFill>
                <a:schemeClr val="bg1"/>
              </a:solidFill>
              <a:latin typeface="Arial" panose="020B0604020202020204" pitchFamily="34" charset="0"/>
              <a:cs typeface="Arial" panose="020B0604020202020204" pitchFamily="34" charset="0"/>
            </a:rPr>
            <a:t>Generalidades de la ganadería sustentable</a:t>
          </a:r>
        </a:p>
      </dgm:t>
    </dgm:pt>
    <dgm:pt modelId="{A07BFF76-7B0B-4181-B85D-A4786CE3BA70}" type="parTrans" cxnId="{54EAA427-C863-4973-9EB3-E75B7CE14027}">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0E924139-4E8B-4B84-A8C7-D9223CB9EA94}" type="sibTrans" cxnId="{54EAA427-C863-4973-9EB3-E75B7CE14027}">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7D763D45-8F92-422F-A0DD-92CA9015EF0F}">
      <dgm:prSet phldrT="[Texto]" custT="1"/>
      <dgm:spPr/>
      <dgm:t>
        <a:bodyPr/>
        <a:lstStyle/>
        <a:p>
          <a:pPr algn="ctr"/>
          <a:r>
            <a:rPr lang="es-CO" sz="500">
              <a:solidFill>
                <a:schemeClr val="bg1"/>
              </a:solidFill>
              <a:latin typeface="Arial" panose="020B0604020202020204" pitchFamily="34" charset="0"/>
              <a:cs typeface="Arial" panose="020B0604020202020204" pitchFamily="34" charset="0"/>
            </a:rPr>
            <a:t>Alimentos en la nutrición de los bovinos</a:t>
          </a:r>
        </a:p>
      </dgm:t>
    </dgm:pt>
    <dgm:pt modelId="{9E2A761A-EDD5-4F1A-A1F4-02D6CE99F913}" type="parTrans" cxnId="{B3D47147-034D-4381-8157-2243976D782C}">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5B694B77-89DE-45D4-8CB0-A5720C1F987D}" type="sibTrans" cxnId="{B3D47147-034D-4381-8157-2243976D782C}">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9EA59F04-9D1D-417E-8A09-38574E96D61F}">
      <dgm:prSet phldrT="[Texto]" custT="1"/>
      <dgm:spPr/>
      <dgm:t>
        <a:bodyPr/>
        <a:lstStyle/>
        <a:p>
          <a:pPr algn="ctr"/>
          <a:r>
            <a:rPr lang="es-CO" sz="500">
              <a:solidFill>
                <a:schemeClr val="bg1"/>
              </a:solidFill>
              <a:latin typeface="Arial" panose="020B0604020202020204" pitchFamily="34" charset="0"/>
              <a:cs typeface="Arial" panose="020B0604020202020204" pitchFamily="34" charset="0"/>
            </a:rPr>
            <a:t>Pastos y técnicas para la conservación de forrajes</a:t>
          </a:r>
        </a:p>
      </dgm:t>
    </dgm:pt>
    <dgm:pt modelId="{7E4EA16C-4C06-475C-817D-B4BDC158E44A}" type="parTrans" cxnId="{BDE0D62E-171F-4055-8C65-D72971154084}">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249B5D67-7BAC-46D6-A1A4-4EA043FC7B9E}" type="sibTrans" cxnId="{BDE0D62E-171F-4055-8C65-D72971154084}">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B5FDCD87-9774-412A-8415-82E5F9CABB63}">
      <dgm:prSet custT="1"/>
      <dgm:spPr/>
      <dgm:t>
        <a:bodyPr/>
        <a:lstStyle/>
        <a:p>
          <a:pPr algn="ctr"/>
          <a:endParaRPr lang="es-CO" sz="500">
            <a:solidFill>
              <a:schemeClr val="bg1"/>
            </a:solidFill>
            <a:latin typeface="Arial" panose="020B0604020202020204" pitchFamily="34" charset="0"/>
            <a:cs typeface="Arial" panose="020B0604020202020204" pitchFamily="34" charset="0"/>
          </a:endParaRPr>
        </a:p>
        <a:p>
          <a:pPr algn="ctr"/>
          <a:r>
            <a:rPr lang="es-CO" sz="500">
              <a:solidFill>
                <a:schemeClr val="bg1"/>
              </a:solidFill>
              <a:latin typeface="Arial" panose="020B0604020202020204" pitchFamily="34" charset="0"/>
              <a:cs typeface="Arial" panose="020B0604020202020204" pitchFamily="34" charset="0"/>
            </a:rPr>
            <a:t>Manejo de información de la finca</a:t>
          </a:r>
        </a:p>
        <a:p>
          <a:pPr algn="ctr"/>
          <a:endParaRPr lang="es-CO" sz="500">
            <a:solidFill>
              <a:schemeClr val="bg1"/>
            </a:solidFill>
            <a:latin typeface="Arial" panose="020B0604020202020204" pitchFamily="34" charset="0"/>
            <a:cs typeface="Arial" panose="020B0604020202020204" pitchFamily="34" charset="0"/>
          </a:endParaRPr>
        </a:p>
      </dgm:t>
    </dgm:pt>
    <dgm:pt modelId="{FBAC49C4-E307-4CE3-B05C-C3FA624C337D}" type="parTrans" cxnId="{511175AE-EA47-4414-9A1E-4E0481C4E9CC}">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A41ABFA8-25A0-4003-9EBF-18D3E7EC346E}" type="sibTrans" cxnId="{511175AE-EA47-4414-9A1E-4E0481C4E9CC}">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79076D12-2721-4D31-AA16-599586ADE56C}">
      <dgm:prSet custT="1"/>
      <dgm:spPr/>
      <dgm:t>
        <a:bodyPr/>
        <a:lstStyle/>
        <a:p>
          <a:pPr algn="ctr"/>
          <a:r>
            <a:rPr lang="es-CO" sz="500">
              <a:solidFill>
                <a:schemeClr val="bg1"/>
              </a:solidFill>
              <a:latin typeface="Arial" panose="020B0604020202020204" pitchFamily="34" charset="0"/>
              <a:cs typeface="Arial" panose="020B0604020202020204" pitchFamily="34" charset="0"/>
            </a:rPr>
            <a:t>Generalidades</a:t>
          </a:r>
        </a:p>
      </dgm:t>
    </dgm:pt>
    <dgm:pt modelId="{C08B40D6-8771-4C0F-AF43-9C18358BD636}" type="parTrans" cxnId="{43454748-86EC-4690-A5F7-980041CBA1A7}">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E6ABF12D-7AF3-454C-A0FE-4EE5E8704FC6}" type="sibTrans" cxnId="{43454748-86EC-4690-A5F7-980041CBA1A7}">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4DC645A4-07D6-4758-9C44-38F59094FB38}">
      <dgm:prSet custT="1"/>
      <dgm:spPr/>
      <dgm:t>
        <a:bodyPr/>
        <a:lstStyle/>
        <a:p>
          <a:pPr algn="ctr"/>
          <a:r>
            <a:rPr lang="es-CO" sz="500">
              <a:solidFill>
                <a:schemeClr val="bg1"/>
              </a:solidFill>
              <a:latin typeface="Arial" panose="020B0604020202020204" pitchFamily="34" charset="0"/>
              <a:cs typeface="Arial" panose="020B0604020202020204" pitchFamily="34" charset="0"/>
            </a:rPr>
            <a:t>Planificación agroecológica</a:t>
          </a:r>
        </a:p>
      </dgm:t>
    </dgm:pt>
    <dgm:pt modelId="{E6A32718-48CA-4DD1-B240-496DD6E4B8D4}" type="parTrans" cxnId="{1489EF41-F815-4FDA-AEDB-E43D1DC2192E}">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D20B4C05-4DED-4BBD-BE5A-838449B22C3F}" type="sibTrans" cxnId="{1489EF41-F815-4FDA-AEDB-E43D1DC2192E}">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D50B6FD7-A1DA-4633-B49D-5253969AD5F4}">
      <dgm:prSet custT="1"/>
      <dgm:spPr/>
      <dgm:t>
        <a:bodyPr/>
        <a:lstStyle/>
        <a:p>
          <a:pPr algn="ctr"/>
          <a:r>
            <a:rPr lang="es-CO" sz="500">
              <a:solidFill>
                <a:schemeClr val="bg1"/>
              </a:solidFill>
              <a:latin typeface="Arial" panose="020B0604020202020204" pitchFamily="34" charset="0"/>
              <a:cs typeface="Arial" panose="020B0604020202020204" pitchFamily="34" charset="0"/>
            </a:rPr>
            <a:t>Manejo de información</a:t>
          </a:r>
        </a:p>
      </dgm:t>
    </dgm:pt>
    <dgm:pt modelId="{F9D15F4E-3BF7-4FD0-9E8C-7BA36F6790D2}" type="parTrans" cxnId="{FB2AE9EF-6ED2-4B6F-AA40-951A0FC87D03}">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0D5FD45F-BEC9-4D13-8B91-365B4264FC0D}" type="sibTrans" cxnId="{FB2AE9EF-6ED2-4B6F-AA40-951A0FC87D03}">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19269B88-4393-427A-86B5-88EBC30A158B}">
      <dgm:prSet custT="1"/>
      <dgm:spPr/>
      <dgm:t>
        <a:bodyPr/>
        <a:lstStyle/>
        <a:p>
          <a:pPr algn="ctr"/>
          <a:r>
            <a:rPr lang="es-CO" sz="500">
              <a:solidFill>
                <a:schemeClr val="bg1"/>
              </a:solidFill>
              <a:latin typeface="Arial" panose="020B0604020202020204" pitchFamily="34" charset="0"/>
              <a:cs typeface="Arial" panose="020B0604020202020204" pitchFamily="34" charset="0"/>
            </a:rPr>
            <a:t>Registros</a:t>
          </a:r>
        </a:p>
      </dgm:t>
    </dgm:pt>
    <dgm:pt modelId="{D49F5127-17C2-432E-87E5-AB4F0D05F114}" type="parTrans" cxnId="{9B1D268D-9797-4737-84C7-C9FEC548E16D}">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B4EB3CDA-D64B-4466-BB35-6A1A020E44F7}" type="sibTrans" cxnId="{9B1D268D-9797-4737-84C7-C9FEC548E16D}">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9E0B903E-9BA4-449C-BEF7-9A7F7CB1F198}">
      <dgm:prSet custT="1"/>
      <dgm:spPr/>
      <dgm:t>
        <a:bodyPr/>
        <a:lstStyle/>
        <a:p>
          <a:pPr algn="ctr"/>
          <a:r>
            <a:rPr lang="es-CO" sz="500">
              <a:solidFill>
                <a:schemeClr val="bg1"/>
              </a:solidFill>
              <a:latin typeface="Arial" panose="020B0604020202020204" pitchFamily="34" charset="0"/>
              <a:cs typeface="Arial" panose="020B0604020202020204" pitchFamily="34" charset="0"/>
            </a:rPr>
            <a:t>Alternativas nutricionales</a:t>
          </a:r>
        </a:p>
      </dgm:t>
    </dgm:pt>
    <dgm:pt modelId="{ED5F86B5-1A56-477D-A829-42A515462636}" type="parTrans" cxnId="{9352249F-964B-41AE-9414-3124BFBDF7FC}">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278725EB-44BD-4B93-87CC-AA904E35B00A}" type="sibTrans" cxnId="{9352249F-964B-41AE-9414-3124BFBDF7FC}">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F798D175-7149-4AD6-BE66-A1463FF88850}">
      <dgm:prSet custT="1"/>
      <dgm:spPr/>
      <dgm:t>
        <a:bodyPr/>
        <a:lstStyle/>
        <a:p>
          <a:pPr algn="ctr"/>
          <a:r>
            <a:rPr lang="es-CO" sz="500">
              <a:solidFill>
                <a:schemeClr val="bg1"/>
              </a:solidFill>
              <a:latin typeface="Arial" panose="020B0604020202020204" pitchFamily="34" charset="0"/>
              <a:cs typeface="Arial" panose="020B0604020202020204" pitchFamily="34" charset="0"/>
            </a:rPr>
            <a:t>Forrajes</a:t>
          </a:r>
        </a:p>
      </dgm:t>
    </dgm:pt>
    <dgm:pt modelId="{B1369F6D-F22D-46F2-946A-6677A51724DB}" type="parTrans" cxnId="{0EB169AC-3F63-4FC6-AFB5-94DD0E2A0044}">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6D3E1562-54F7-40C0-8AC7-946DF25EA38B}" type="sibTrans" cxnId="{0EB169AC-3F63-4FC6-AFB5-94DD0E2A0044}">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C828F95E-BEA0-4EDC-95CD-3262AB4ED838}">
      <dgm:prSet custT="1"/>
      <dgm:spPr/>
      <dgm:t>
        <a:bodyPr/>
        <a:lstStyle/>
        <a:p>
          <a:pPr algn="ctr"/>
          <a:r>
            <a:rPr lang="es-CO" sz="500">
              <a:solidFill>
                <a:schemeClr val="bg1"/>
              </a:solidFill>
              <a:latin typeface="Arial" panose="020B0604020202020204" pitchFamily="34" charset="0"/>
              <a:cs typeface="Arial" panose="020B0604020202020204" pitchFamily="34" charset="0"/>
            </a:rPr>
            <a:t>Valor nutritivos</a:t>
          </a:r>
        </a:p>
      </dgm:t>
    </dgm:pt>
    <dgm:pt modelId="{896C0EC5-F3EC-4A14-B5E5-AE1BD3D95D7B}" type="parTrans" cxnId="{9AF138CB-CDDE-4D36-8C43-A9623F669FA0}">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F120B163-F2D4-4F65-84C0-5D282167A63F}" type="sibTrans" cxnId="{9AF138CB-CDDE-4D36-8C43-A9623F669FA0}">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81A6610B-CE63-4BA7-B5B1-ABF56B4A3EBD}">
      <dgm:prSet custT="1"/>
      <dgm:spPr/>
      <dgm:t>
        <a:bodyPr/>
        <a:lstStyle/>
        <a:p>
          <a:pPr algn="ctr"/>
          <a:r>
            <a:rPr lang="es-CO" sz="500">
              <a:solidFill>
                <a:schemeClr val="bg1"/>
              </a:solidFill>
              <a:latin typeface="Arial" panose="020B0604020202020204" pitchFamily="34" charset="0"/>
              <a:cs typeface="Arial" panose="020B0604020202020204" pitchFamily="34" charset="0"/>
            </a:rPr>
            <a:t>Importancia</a:t>
          </a:r>
        </a:p>
      </dgm:t>
    </dgm:pt>
    <dgm:pt modelId="{A3AB10AE-914F-40C5-B1E2-D23398782FCD}" type="parTrans" cxnId="{CB7D4D2A-0B51-4A69-9BDF-00759238C9B2}">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6CF0F143-A012-455C-B6B4-562EE7AFD153}" type="sibTrans" cxnId="{CB7D4D2A-0B51-4A69-9BDF-00759238C9B2}">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BC8F9465-BFE4-4A3E-BFFF-A58805A98BAD}">
      <dgm:prSet custT="1"/>
      <dgm:spPr/>
      <dgm:t>
        <a:bodyPr/>
        <a:lstStyle/>
        <a:p>
          <a:pPr algn="ctr"/>
          <a:r>
            <a:rPr lang="es-CO" sz="500">
              <a:solidFill>
                <a:schemeClr val="bg1"/>
              </a:solidFill>
              <a:latin typeface="Arial" panose="020B0604020202020204" pitchFamily="34" charset="0"/>
              <a:cs typeface="Arial" panose="020B0604020202020204" pitchFamily="34" charset="0"/>
            </a:rPr>
            <a:t>Selección de pastos</a:t>
          </a:r>
        </a:p>
      </dgm:t>
    </dgm:pt>
    <dgm:pt modelId="{BED3E483-8DEC-4CBC-97E3-61E8563946E7}" type="parTrans" cxnId="{0A69BDD8-4FD7-4C05-A30A-4E7BB61BF5FA}">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55A60F58-65B7-47AF-B9CC-A287A41CFE51}" type="sibTrans" cxnId="{0A69BDD8-4FD7-4C05-A30A-4E7BB61BF5FA}">
      <dgm:prSet/>
      <dgm:spPr/>
      <dgm:t>
        <a:bodyPr/>
        <a:lstStyle/>
        <a:p>
          <a:pPr algn="ctr"/>
          <a:endParaRPr lang="es-CO" sz="500">
            <a:solidFill>
              <a:schemeClr val="bg1"/>
            </a:solidFill>
            <a:latin typeface="Arial" panose="020B0604020202020204" pitchFamily="34" charset="0"/>
            <a:cs typeface="Arial" panose="020B0604020202020204" pitchFamily="34" charset="0"/>
          </a:endParaRPr>
        </a:p>
      </dgm:t>
    </dgm:pt>
    <dgm:pt modelId="{88324BA9-ED1A-4E82-B4C5-8F9D4CF87C48}">
      <dgm:prSet custT="1"/>
      <dgm:spPr/>
      <dgm:t>
        <a:bodyPr/>
        <a:lstStyle/>
        <a:p>
          <a:r>
            <a:rPr lang="es-CO" sz="500">
              <a:solidFill>
                <a:schemeClr val="bg1"/>
              </a:solidFill>
              <a:latin typeface="Arial" panose="020B0604020202020204" pitchFamily="34" charset="0"/>
              <a:cs typeface="Arial" panose="020B0604020202020204" pitchFamily="34" charset="0"/>
            </a:rPr>
            <a:t>Diagnóstico</a:t>
          </a:r>
          <a:endParaRPr lang="es-CO" sz="500"/>
        </a:p>
      </dgm:t>
    </dgm:pt>
    <dgm:pt modelId="{3E76F5C9-AD7B-4AEE-B8C0-79018322D9E7}" type="parTrans" cxnId="{96A040B5-AC2C-474B-985C-F4E6AB15FE33}">
      <dgm:prSet/>
      <dgm:spPr/>
      <dgm:t>
        <a:bodyPr/>
        <a:lstStyle/>
        <a:p>
          <a:endParaRPr lang="es-CO" sz="500"/>
        </a:p>
      </dgm:t>
    </dgm:pt>
    <dgm:pt modelId="{A48B9265-668A-4E52-9D59-EE52548548FB}" type="sibTrans" cxnId="{96A040B5-AC2C-474B-985C-F4E6AB15FE33}">
      <dgm:prSet/>
      <dgm:spPr/>
      <dgm:t>
        <a:bodyPr/>
        <a:lstStyle/>
        <a:p>
          <a:endParaRPr lang="es-CO" sz="500"/>
        </a:p>
      </dgm:t>
    </dgm:pt>
    <dgm:pt modelId="{6D510286-95B3-48A5-940B-41DB619F7ED5}">
      <dgm:prSet custT="1"/>
      <dgm:spPr/>
      <dgm:t>
        <a:bodyPr/>
        <a:lstStyle/>
        <a:p>
          <a:r>
            <a:rPr lang="es-CO" sz="500"/>
            <a:t>Diseño de un plan de finca</a:t>
          </a:r>
        </a:p>
      </dgm:t>
    </dgm:pt>
    <dgm:pt modelId="{20979DCD-80BE-4E2C-98ED-6B2462497D6B}" type="parTrans" cxnId="{6288643A-29F8-4DB0-8442-093A11A377FB}">
      <dgm:prSet/>
      <dgm:spPr/>
      <dgm:t>
        <a:bodyPr/>
        <a:lstStyle/>
        <a:p>
          <a:endParaRPr lang="es-CO" sz="500"/>
        </a:p>
      </dgm:t>
    </dgm:pt>
    <dgm:pt modelId="{15FE9E46-99D2-4D6A-8092-0FBCB511D1C9}" type="sibTrans" cxnId="{6288643A-29F8-4DB0-8442-093A11A377FB}">
      <dgm:prSet/>
      <dgm:spPr/>
      <dgm:t>
        <a:bodyPr/>
        <a:lstStyle/>
        <a:p>
          <a:endParaRPr lang="es-CO" sz="500"/>
        </a:p>
      </dgm:t>
    </dgm:pt>
    <dgm:pt modelId="{91A5689B-F9FC-47F1-87E0-B9182ED27402}">
      <dgm:prSet custT="1"/>
      <dgm:spPr/>
      <dgm:t>
        <a:bodyPr/>
        <a:lstStyle/>
        <a:p>
          <a:r>
            <a:rPr lang="es-CO" sz="500"/>
            <a:t>Evaluación</a:t>
          </a:r>
        </a:p>
      </dgm:t>
    </dgm:pt>
    <dgm:pt modelId="{8EB6644F-734E-4CAB-A90D-1D349ECD2718}" type="parTrans" cxnId="{ADC27BF1-D551-4564-8E83-66D9B6783CAB}">
      <dgm:prSet/>
      <dgm:spPr/>
      <dgm:t>
        <a:bodyPr/>
        <a:lstStyle/>
        <a:p>
          <a:endParaRPr lang="es-CO" sz="500"/>
        </a:p>
      </dgm:t>
    </dgm:pt>
    <dgm:pt modelId="{C713EBD4-73D9-412F-8C69-1A52CBEA52B1}" type="sibTrans" cxnId="{ADC27BF1-D551-4564-8E83-66D9B6783CAB}">
      <dgm:prSet/>
      <dgm:spPr/>
      <dgm:t>
        <a:bodyPr/>
        <a:lstStyle/>
        <a:p>
          <a:endParaRPr lang="es-CO" sz="500"/>
        </a:p>
      </dgm:t>
    </dgm:pt>
    <dgm:pt modelId="{D50C575A-C6FC-4578-9A1C-F517E6BE9A95}">
      <dgm:prSet custT="1"/>
      <dgm:spPr/>
      <dgm:t>
        <a:bodyPr/>
        <a:lstStyle/>
        <a:p>
          <a:r>
            <a:rPr lang="es-CO" sz="500"/>
            <a:t>Carbohidratos</a:t>
          </a:r>
        </a:p>
      </dgm:t>
    </dgm:pt>
    <dgm:pt modelId="{D5CBE1D5-3DB0-470B-9E86-464B016AB73F}" type="parTrans" cxnId="{E71899CA-4C5C-4211-9DC5-A7B9BD5B3D3D}">
      <dgm:prSet/>
      <dgm:spPr/>
      <dgm:t>
        <a:bodyPr/>
        <a:lstStyle/>
        <a:p>
          <a:endParaRPr lang="es-CO" sz="500"/>
        </a:p>
      </dgm:t>
    </dgm:pt>
    <dgm:pt modelId="{82A674D7-6D2E-48DF-95E1-3AC056C2612A}" type="sibTrans" cxnId="{E71899CA-4C5C-4211-9DC5-A7B9BD5B3D3D}">
      <dgm:prSet/>
      <dgm:spPr/>
      <dgm:t>
        <a:bodyPr/>
        <a:lstStyle/>
        <a:p>
          <a:endParaRPr lang="es-CO" sz="500"/>
        </a:p>
      </dgm:t>
    </dgm:pt>
    <dgm:pt modelId="{ABD1261E-D754-43D1-B8B7-194E72D2AC98}">
      <dgm:prSet custT="1"/>
      <dgm:spPr/>
      <dgm:t>
        <a:bodyPr/>
        <a:lstStyle/>
        <a:p>
          <a:r>
            <a:rPr lang="es-CO" sz="500"/>
            <a:t>Grasas</a:t>
          </a:r>
        </a:p>
      </dgm:t>
    </dgm:pt>
    <dgm:pt modelId="{073F3F6C-A6EC-4CA6-A8AB-9DAFC03B4F0D}" type="parTrans" cxnId="{669AFFD5-2FF0-4FB2-86B9-83FF3EB1161D}">
      <dgm:prSet/>
      <dgm:spPr/>
      <dgm:t>
        <a:bodyPr/>
        <a:lstStyle/>
        <a:p>
          <a:endParaRPr lang="es-CO" sz="500"/>
        </a:p>
      </dgm:t>
    </dgm:pt>
    <dgm:pt modelId="{ACAD202B-D32E-4998-9D52-F1A8E6F65153}" type="sibTrans" cxnId="{669AFFD5-2FF0-4FB2-86B9-83FF3EB1161D}">
      <dgm:prSet/>
      <dgm:spPr/>
      <dgm:t>
        <a:bodyPr/>
        <a:lstStyle/>
        <a:p>
          <a:endParaRPr lang="es-CO" sz="500"/>
        </a:p>
      </dgm:t>
    </dgm:pt>
    <dgm:pt modelId="{51FB7B3E-0036-439B-A9AF-655FF3062C0C}">
      <dgm:prSet custT="1"/>
      <dgm:spPr/>
      <dgm:t>
        <a:bodyPr/>
        <a:lstStyle/>
        <a:p>
          <a:r>
            <a:rPr lang="es-CO" sz="500"/>
            <a:t>Macroelementos</a:t>
          </a:r>
        </a:p>
      </dgm:t>
    </dgm:pt>
    <dgm:pt modelId="{0413111E-F2FE-4B37-96E4-D1AF65966EDE}" type="parTrans" cxnId="{AA00F5D5-74B4-4C19-8E8A-0EAB7231EBD4}">
      <dgm:prSet/>
      <dgm:spPr/>
      <dgm:t>
        <a:bodyPr/>
        <a:lstStyle/>
        <a:p>
          <a:endParaRPr lang="es-CO" sz="500"/>
        </a:p>
      </dgm:t>
    </dgm:pt>
    <dgm:pt modelId="{4E42164E-89A2-41CC-8126-EDF16E71EFF7}" type="sibTrans" cxnId="{AA00F5D5-74B4-4C19-8E8A-0EAB7231EBD4}">
      <dgm:prSet/>
      <dgm:spPr/>
      <dgm:t>
        <a:bodyPr/>
        <a:lstStyle/>
        <a:p>
          <a:endParaRPr lang="es-CO" sz="500"/>
        </a:p>
      </dgm:t>
    </dgm:pt>
    <dgm:pt modelId="{87C743C4-C20A-4BED-AEB5-67619D716BED}">
      <dgm:prSet custT="1"/>
      <dgm:spPr/>
      <dgm:t>
        <a:bodyPr/>
        <a:lstStyle/>
        <a:p>
          <a:r>
            <a:rPr lang="es-CO" sz="500"/>
            <a:t>Vitaminas</a:t>
          </a:r>
        </a:p>
      </dgm:t>
    </dgm:pt>
    <dgm:pt modelId="{0D200837-D8AF-405B-AF3E-AD59CA65AD52}" type="parTrans" cxnId="{D541E701-01CE-4184-BB98-57F2301C1678}">
      <dgm:prSet/>
      <dgm:spPr/>
      <dgm:t>
        <a:bodyPr/>
        <a:lstStyle/>
        <a:p>
          <a:endParaRPr lang="es-CO" sz="500"/>
        </a:p>
      </dgm:t>
    </dgm:pt>
    <dgm:pt modelId="{BFB616C1-09D2-4A2B-9C29-31501D6841D0}" type="sibTrans" cxnId="{D541E701-01CE-4184-BB98-57F2301C1678}">
      <dgm:prSet/>
      <dgm:spPr/>
      <dgm:t>
        <a:bodyPr/>
        <a:lstStyle/>
        <a:p>
          <a:endParaRPr lang="es-CO" sz="500"/>
        </a:p>
      </dgm:t>
    </dgm:pt>
    <dgm:pt modelId="{078A2032-8279-4BFB-A5C2-7DB8258CC9C4}">
      <dgm:prSet custT="1"/>
      <dgm:spPr/>
      <dgm:t>
        <a:bodyPr/>
        <a:lstStyle/>
        <a:p>
          <a:r>
            <a:rPr lang="es-CO" sz="500"/>
            <a:t>Modelos</a:t>
          </a:r>
        </a:p>
      </dgm:t>
    </dgm:pt>
    <dgm:pt modelId="{28C74844-225B-42D6-9C97-3592E47A7EC5}" type="parTrans" cxnId="{16483402-7801-4A2D-8F38-87F8CD4B8D3B}">
      <dgm:prSet/>
      <dgm:spPr/>
      <dgm:t>
        <a:bodyPr/>
        <a:lstStyle/>
        <a:p>
          <a:endParaRPr lang="es-CO" sz="500"/>
        </a:p>
      </dgm:t>
    </dgm:pt>
    <dgm:pt modelId="{E9138761-D9A6-45CE-969B-67C7EED4E167}" type="sibTrans" cxnId="{16483402-7801-4A2D-8F38-87F8CD4B8D3B}">
      <dgm:prSet/>
      <dgm:spPr/>
      <dgm:t>
        <a:bodyPr/>
        <a:lstStyle/>
        <a:p>
          <a:endParaRPr lang="es-CO" sz="500"/>
        </a:p>
      </dgm:t>
    </dgm:pt>
    <dgm:pt modelId="{FBE2EDF2-7E52-44A6-A10C-1724C8E85E8A}">
      <dgm:prSet custT="1"/>
      <dgm:spPr/>
      <dgm:t>
        <a:bodyPr/>
        <a:lstStyle/>
        <a:p>
          <a:r>
            <a:rPr lang="es-CO" sz="500"/>
            <a:t>Bancos forrajeros</a:t>
          </a:r>
        </a:p>
      </dgm:t>
    </dgm:pt>
    <dgm:pt modelId="{8F53AAFB-232C-4A8F-B131-3F88890DEEE8}" type="parTrans" cxnId="{A8B5F640-8C84-4419-B726-AE11AAB8D387}">
      <dgm:prSet/>
      <dgm:spPr/>
      <dgm:t>
        <a:bodyPr/>
        <a:lstStyle/>
        <a:p>
          <a:endParaRPr lang="es-CO" sz="500"/>
        </a:p>
      </dgm:t>
    </dgm:pt>
    <dgm:pt modelId="{05D92594-5FF5-4C6A-A182-4BB357940671}" type="sibTrans" cxnId="{A8B5F640-8C84-4419-B726-AE11AAB8D387}">
      <dgm:prSet/>
      <dgm:spPr/>
      <dgm:t>
        <a:bodyPr/>
        <a:lstStyle/>
        <a:p>
          <a:endParaRPr lang="es-CO" sz="500"/>
        </a:p>
      </dgm:t>
    </dgm:pt>
    <dgm:pt modelId="{201C4009-4B20-41DD-BF97-05D721D6A92E}">
      <dgm:prSet custT="1"/>
      <dgm:spPr/>
      <dgm:t>
        <a:bodyPr/>
        <a:lstStyle/>
        <a:p>
          <a:r>
            <a:rPr lang="es-CO" sz="500"/>
            <a:t>Forraje de flujo</a:t>
          </a:r>
        </a:p>
      </dgm:t>
    </dgm:pt>
    <dgm:pt modelId="{70E3560C-4084-4F7F-AB25-8219999144D3}" type="parTrans" cxnId="{5847A13D-9EED-41A4-9637-FFF6913C4676}">
      <dgm:prSet/>
      <dgm:spPr/>
      <dgm:t>
        <a:bodyPr/>
        <a:lstStyle/>
        <a:p>
          <a:endParaRPr lang="es-CO" sz="500"/>
        </a:p>
      </dgm:t>
    </dgm:pt>
    <dgm:pt modelId="{5E470D01-58F3-485F-9B00-6B0D0CD30B51}" type="sibTrans" cxnId="{5847A13D-9EED-41A4-9637-FFF6913C4676}">
      <dgm:prSet/>
      <dgm:spPr/>
      <dgm:t>
        <a:bodyPr/>
        <a:lstStyle/>
        <a:p>
          <a:endParaRPr lang="es-CO" sz="500"/>
        </a:p>
      </dgm:t>
    </dgm:pt>
    <dgm:pt modelId="{55755A74-C2ED-4920-9393-CAF9F2A66A09}">
      <dgm:prSet custT="1"/>
      <dgm:spPr/>
      <dgm:t>
        <a:bodyPr/>
        <a:lstStyle/>
        <a:p>
          <a:r>
            <a:rPr lang="es-CO" sz="500"/>
            <a:t>Recomendaciones</a:t>
          </a:r>
        </a:p>
      </dgm:t>
    </dgm:pt>
    <dgm:pt modelId="{6EF7871A-4C94-4057-8180-527055AF0F6E}" type="parTrans" cxnId="{12A25E2E-757D-405C-BD76-C29E70F41455}">
      <dgm:prSet/>
      <dgm:spPr/>
      <dgm:t>
        <a:bodyPr/>
        <a:lstStyle/>
        <a:p>
          <a:endParaRPr lang="es-CO" sz="500"/>
        </a:p>
      </dgm:t>
    </dgm:pt>
    <dgm:pt modelId="{612BC7B8-6600-4F38-A82E-06BF7EB22780}" type="sibTrans" cxnId="{12A25E2E-757D-405C-BD76-C29E70F41455}">
      <dgm:prSet/>
      <dgm:spPr/>
      <dgm:t>
        <a:bodyPr/>
        <a:lstStyle/>
        <a:p>
          <a:endParaRPr lang="es-CO" sz="500"/>
        </a:p>
      </dgm:t>
    </dgm:pt>
    <dgm:pt modelId="{A4C93306-5817-4E4D-8B3F-9C63DCDBC9DF}">
      <dgm:prSet custT="1"/>
      <dgm:spPr/>
      <dgm:t>
        <a:bodyPr/>
        <a:lstStyle/>
        <a:p>
          <a:r>
            <a:rPr lang="es-CO" sz="500"/>
            <a:t>Pasto de corte</a:t>
          </a:r>
        </a:p>
      </dgm:t>
    </dgm:pt>
    <dgm:pt modelId="{168917F4-2FD5-420D-8481-F5A6AE9D281A}" type="parTrans" cxnId="{9F2E2249-69EB-4A41-9A56-AF9CAE87CDAA}">
      <dgm:prSet/>
      <dgm:spPr/>
      <dgm:t>
        <a:bodyPr/>
        <a:lstStyle/>
        <a:p>
          <a:endParaRPr lang="es-CO" sz="500"/>
        </a:p>
      </dgm:t>
    </dgm:pt>
    <dgm:pt modelId="{90707BCB-489E-4286-B3FC-D4AD46C7B1B5}" type="sibTrans" cxnId="{9F2E2249-69EB-4A41-9A56-AF9CAE87CDAA}">
      <dgm:prSet/>
      <dgm:spPr/>
      <dgm:t>
        <a:bodyPr/>
        <a:lstStyle/>
        <a:p>
          <a:endParaRPr lang="es-CO" sz="500"/>
        </a:p>
      </dgm:t>
    </dgm:pt>
    <dgm:pt modelId="{BAF3005F-1441-4698-959C-19D6B592E1D9}">
      <dgm:prSet custT="1"/>
      <dgm:spPr/>
      <dgm:t>
        <a:bodyPr/>
        <a:lstStyle/>
        <a:p>
          <a:r>
            <a:rPr lang="es-CO" sz="500"/>
            <a:t>Generalidades </a:t>
          </a:r>
        </a:p>
      </dgm:t>
    </dgm:pt>
    <dgm:pt modelId="{5891AA3F-0B46-4F0B-B7F0-F1B18E1BC8F2}" type="parTrans" cxnId="{8650794C-DF48-4148-AD79-0A93EA94D40F}">
      <dgm:prSet/>
      <dgm:spPr/>
      <dgm:t>
        <a:bodyPr/>
        <a:lstStyle/>
        <a:p>
          <a:endParaRPr lang="es-CO" sz="500"/>
        </a:p>
      </dgm:t>
    </dgm:pt>
    <dgm:pt modelId="{0282383B-C54A-4C6F-A429-F297434B2920}" type="sibTrans" cxnId="{8650794C-DF48-4148-AD79-0A93EA94D40F}">
      <dgm:prSet/>
      <dgm:spPr/>
      <dgm:t>
        <a:bodyPr/>
        <a:lstStyle/>
        <a:p>
          <a:endParaRPr lang="es-CO" sz="500"/>
        </a:p>
      </dgm:t>
    </dgm:pt>
    <dgm:pt modelId="{3EC9B3EF-9501-46AF-8943-883949B150CB}">
      <dgm:prSet custT="1"/>
      <dgm:spPr/>
      <dgm:t>
        <a:bodyPr/>
        <a:lstStyle/>
        <a:p>
          <a:r>
            <a:rPr lang="es-CO" sz="500"/>
            <a:t>Leguminosas</a:t>
          </a:r>
        </a:p>
      </dgm:t>
    </dgm:pt>
    <dgm:pt modelId="{72A4B5FB-2C0A-4371-9E25-BCB47D414680}" type="parTrans" cxnId="{CD1B992A-830C-4415-96F9-339168F18D88}">
      <dgm:prSet/>
      <dgm:spPr/>
      <dgm:t>
        <a:bodyPr/>
        <a:lstStyle/>
        <a:p>
          <a:endParaRPr lang="es-CO" sz="500"/>
        </a:p>
      </dgm:t>
    </dgm:pt>
    <dgm:pt modelId="{1C22276C-864C-4097-9788-A2D978EDE8DD}" type="sibTrans" cxnId="{CD1B992A-830C-4415-96F9-339168F18D88}">
      <dgm:prSet/>
      <dgm:spPr/>
      <dgm:t>
        <a:bodyPr/>
        <a:lstStyle/>
        <a:p>
          <a:endParaRPr lang="es-CO" sz="500"/>
        </a:p>
      </dgm:t>
    </dgm:pt>
    <dgm:pt modelId="{86DE9C1C-7F1B-460F-8550-C492ED57E336}">
      <dgm:prSet custT="1"/>
      <dgm:spPr/>
      <dgm:t>
        <a:bodyPr/>
        <a:lstStyle/>
        <a:p>
          <a:r>
            <a:rPr lang="es-CO" sz="500"/>
            <a:t>Seleccion de la pradera</a:t>
          </a:r>
        </a:p>
      </dgm:t>
    </dgm:pt>
    <dgm:pt modelId="{F05D828B-C288-4DFF-9C70-0D5329CCB7AC}" type="parTrans" cxnId="{C7204273-907E-4EE0-B93D-8669D978D685}">
      <dgm:prSet/>
      <dgm:spPr/>
      <dgm:t>
        <a:bodyPr/>
        <a:lstStyle/>
        <a:p>
          <a:endParaRPr lang="es-CO" sz="500"/>
        </a:p>
      </dgm:t>
    </dgm:pt>
    <dgm:pt modelId="{5BA4DBDE-FC69-410A-BF09-1DE4D6600633}" type="sibTrans" cxnId="{C7204273-907E-4EE0-B93D-8669D978D685}">
      <dgm:prSet/>
      <dgm:spPr/>
      <dgm:t>
        <a:bodyPr/>
        <a:lstStyle/>
        <a:p>
          <a:endParaRPr lang="es-CO" sz="500"/>
        </a:p>
      </dgm:t>
    </dgm:pt>
    <dgm:pt modelId="{7C80630C-24B0-48C2-964A-533C3EA53B41}">
      <dgm:prSet custT="1"/>
      <dgm:spPr/>
      <dgm:t>
        <a:bodyPr/>
        <a:lstStyle/>
        <a:p>
          <a:r>
            <a:rPr lang="es-CO" sz="500"/>
            <a:t>Preparación del terreno</a:t>
          </a:r>
        </a:p>
      </dgm:t>
    </dgm:pt>
    <dgm:pt modelId="{4C486678-4B0D-40D2-B8CF-72B3405DF17F}" type="parTrans" cxnId="{A0742A2A-F578-49D6-8B87-4CF1A11C67AD}">
      <dgm:prSet/>
      <dgm:spPr/>
      <dgm:t>
        <a:bodyPr/>
        <a:lstStyle/>
        <a:p>
          <a:endParaRPr lang="es-CO" sz="500"/>
        </a:p>
      </dgm:t>
    </dgm:pt>
    <dgm:pt modelId="{BE20EEF0-41D6-4357-97AE-1F49ACE441C0}" type="sibTrans" cxnId="{A0742A2A-F578-49D6-8B87-4CF1A11C67AD}">
      <dgm:prSet/>
      <dgm:spPr/>
      <dgm:t>
        <a:bodyPr/>
        <a:lstStyle/>
        <a:p>
          <a:endParaRPr lang="es-CO" sz="500"/>
        </a:p>
      </dgm:t>
    </dgm:pt>
    <dgm:pt modelId="{C4E938D4-3129-43AC-9759-9F7F92F389F3}">
      <dgm:prSet custT="1"/>
      <dgm:spPr/>
      <dgm:t>
        <a:bodyPr/>
        <a:lstStyle/>
        <a:p>
          <a:r>
            <a:rPr lang="es-CO" sz="500"/>
            <a:t>Implementación</a:t>
          </a:r>
        </a:p>
      </dgm:t>
    </dgm:pt>
    <dgm:pt modelId="{91967AE6-0AA7-4A4F-93AC-2D7BA774A1DD}" type="parTrans" cxnId="{F472D849-3128-4ED7-8BA3-E0E6348383CA}">
      <dgm:prSet/>
      <dgm:spPr/>
      <dgm:t>
        <a:bodyPr/>
        <a:lstStyle/>
        <a:p>
          <a:endParaRPr lang="es-CO" sz="500"/>
        </a:p>
      </dgm:t>
    </dgm:pt>
    <dgm:pt modelId="{FA513B59-E955-4DF3-B232-2932A4859797}" type="sibTrans" cxnId="{F472D849-3128-4ED7-8BA3-E0E6348383CA}">
      <dgm:prSet/>
      <dgm:spPr/>
      <dgm:t>
        <a:bodyPr/>
        <a:lstStyle/>
        <a:p>
          <a:endParaRPr lang="es-CO" sz="500"/>
        </a:p>
      </dgm:t>
    </dgm:pt>
    <dgm:pt modelId="{9E8C7E52-141C-42AB-9337-9E9DAF3CE579}">
      <dgm:prSet custT="1"/>
      <dgm:spPr/>
      <dgm:t>
        <a:bodyPr/>
        <a:lstStyle/>
        <a:p>
          <a:r>
            <a:rPr lang="es-CO" sz="500"/>
            <a:t>Métodos y técnicas</a:t>
          </a:r>
        </a:p>
      </dgm:t>
    </dgm:pt>
    <dgm:pt modelId="{36FE3B9B-04FC-4DBF-B9FF-0A3E398B1933}" type="parTrans" cxnId="{B99DEB93-E32C-4AE9-BD01-EEB47DB2083D}">
      <dgm:prSet/>
      <dgm:spPr/>
      <dgm:t>
        <a:bodyPr/>
        <a:lstStyle/>
        <a:p>
          <a:endParaRPr lang="es-CO" sz="500"/>
        </a:p>
      </dgm:t>
    </dgm:pt>
    <dgm:pt modelId="{D1D62064-B244-4A87-AFA8-ED9D08CAC689}" type="sibTrans" cxnId="{B99DEB93-E32C-4AE9-BD01-EEB47DB2083D}">
      <dgm:prSet/>
      <dgm:spPr/>
      <dgm:t>
        <a:bodyPr/>
        <a:lstStyle/>
        <a:p>
          <a:endParaRPr lang="es-CO" sz="500"/>
        </a:p>
      </dgm:t>
    </dgm:pt>
    <dgm:pt modelId="{4DD30805-E55D-451E-B6D4-CBB7B023B187}">
      <dgm:prSet custT="1"/>
      <dgm:spPr/>
      <dgm:t>
        <a:bodyPr/>
        <a:lstStyle/>
        <a:p>
          <a:r>
            <a:rPr lang="es-CO" sz="500"/>
            <a:t>Ensilaje</a:t>
          </a:r>
        </a:p>
      </dgm:t>
    </dgm:pt>
    <dgm:pt modelId="{7657EA1B-5DDA-484E-8AC4-BA01786A6109}" type="parTrans" cxnId="{8203BC51-B72C-4319-AD32-3EBDF0A752F8}">
      <dgm:prSet/>
      <dgm:spPr/>
      <dgm:t>
        <a:bodyPr/>
        <a:lstStyle/>
        <a:p>
          <a:endParaRPr lang="es-CO" sz="500"/>
        </a:p>
      </dgm:t>
    </dgm:pt>
    <dgm:pt modelId="{D939743B-8B45-440F-80EC-41EE535EA767}" type="sibTrans" cxnId="{8203BC51-B72C-4319-AD32-3EBDF0A752F8}">
      <dgm:prSet/>
      <dgm:spPr/>
      <dgm:t>
        <a:bodyPr/>
        <a:lstStyle/>
        <a:p>
          <a:endParaRPr lang="es-CO" sz="500"/>
        </a:p>
      </dgm:t>
    </dgm:pt>
    <dgm:pt modelId="{3E3F9750-6964-47CA-A63E-E5F28915E112}">
      <dgm:prSet custT="1"/>
      <dgm:spPr/>
      <dgm:t>
        <a:bodyPr/>
        <a:lstStyle/>
        <a:p>
          <a:r>
            <a:rPr lang="es-CO" sz="500"/>
            <a:t>Tipos de silos</a:t>
          </a:r>
        </a:p>
      </dgm:t>
    </dgm:pt>
    <dgm:pt modelId="{80E4EB7C-FF33-457C-B439-8DB439336E08}" type="parTrans" cxnId="{440FFBA9-7352-41F7-8048-5F781783E5AC}">
      <dgm:prSet/>
      <dgm:spPr/>
      <dgm:t>
        <a:bodyPr/>
        <a:lstStyle/>
        <a:p>
          <a:endParaRPr lang="es-CO" sz="500"/>
        </a:p>
      </dgm:t>
    </dgm:pt>
    <dgm:pt modelId="{FCEDA5CF-02EB-4F27-8C8E-41072ACAC684}" type="sibTrans" cxnId="{440FFBA9-7352-41F7-8048-5F781783E5AC}">
      <dgm:prSet/>
      <dgm:spPr/>
      <dgm:t>
        <a:bodyPr/>
        <a:lstStyle/>
        <a:p>
          <a:endParaRPr lang="es-CO" sz="500"/>
        </a:p>
      </dgm:t>
    </dgm:pt>
    <dgm:pt modelId="{214285C8-B76D-4891-819E-64823F53377A}">
      <dgm:prSet custT="1"/>
      <dgm:spPr/>
      <dgm:t>
        <a:bodyPr/>
        <a:lstStyle/>
        <a:p>
          <a:r>
            <a:rPr lang="es-CO" sz="500"/>
            <a:t>Heno</a:t>
          </a:r>
        </a:p>
      </dgm:t>
    </dgm:pt>
    <dgm:pt modelId="{3C54B1C8-BCAA-4B62-A4C2-DEE5EE4E7A73}" type="parTrans" cxnId="{E1D383EE-9331-4B88-93F9-D39549F81958}">
      <dgm:prSet/>
      <dgm:spPr/>
      <dgm:t>
        <a:bodyPr/>
        <a:lstStyle/>
        <a:p>
          <a:endParaRPr lang="es-CO" sz="500"/>
        </a:p>
      </dgm:t>
    </dgm:pt>
    <dgm:pt modelId="{6AF8A7F1-6601-44AB-973E-79D0D59AEC22}" type="sibTrans" cxnId="{E1D383EE-9331-4B88-93F9-D39549F81958}">
      <dgm:prSet/>
      <dgm:spPr/>
      <dgm:t>
        <a:bodyPr/>
        <a:lstStyle/>
        <a:p>
          <a:endParaRPr lang="es-CO" sz="500"/>
        </a:p>
      </dgm:t>
    </dgm:pt>
    <dgm:pt modelId="{C74AE9A8-F38C-4A78-9DCC-98F92299A9CE}" type="pres">
      <dgm:prSet presAssocID="{D8F136D4-1A4E-4522-B0A9-7C84F60BCE08}" presName="hierChild1" presStyleCnt="0">
        <dgm:presLayoutVars>
          <dgm:orgChart val="1"/>
          <dgm:chPref val="1"/>
          <dgm:dir/>
          <dgm:animOne val="branch"/>
          <dgm:animLvl val="lvl"/>
          <dgm:resizeHandles/>
        </dgm:presLayoutVars>
      </dgm:prSet>
      <dgm:spPr/>
    </dgm:pt>
    <dgm:pt modelId="{58775068-924E-4760-BC13-D75367FC4E0D}" type="pres">
      <dgm:prSet presAssocID="{5FC48E2D-9800-4B89-A6B1-50B5FCD81683}" presName="hierRoot1" presStyleCnt="0">
        <dgm:presLayoutVars>
          <dgm:hierBranch val="init"/>
        </dgm:presLayoutVars>
      </dgm:prSet>
      <dgm:spPr/>
    </dgm:pt>
    <dgm:pt modelId="{409AACDA-EE46-4409-BBE9-9DC948B80EF7}" type="pres">
      <dgm:prSet presAssocID="{5FC48E2D-9800-4B89-A6B1-50B5FCD81683}" presName="rootComposite1" presStyleCnt="0"/>
      <dgm:spPr/>
    </dgm:pt>
    <dgm:pt modelId="{3F3EF403-DA0F-49FD-9691-B1C108C0D49F}" type="pres">
      <dgm:prSet presAssocID="{5FC48E2D-9800-4B89-A6B1-50B5FCD81683}" presName="rootText1" presStyleLbl="node0" presStyleIdx="0" presStyleCnt="1" custFlipHor="1" custScaleX="312951">
        <dgm:presLayoutVars>
          <dgm:chPref val="3"/>
        </dgm:presLayoutVars>
      </dgm:prSet>
      <dgm:spPr/>
    </dgm:pt>
    <dgm:pt modelId="{E43B0940-2967-4FEA-9E24-0E1B164B2562}" type="pres">
      <dgm:prSet presAssocID="{5FC48E2D-9800-4B89-A6B1-50B5FCD81683}" presName="rootConnector1" presStyleLbl="node1" presStyleIdx="0" presStyleCnt="0"/>
      <dgm:spPr/>
    </dgm:pt>
    <dgm:pt modelId="{9C872879-5C87-438F-80BE-D8F0FDCD6DC9}" type="pres">
      <dgm:prSet presAssocID="{5FC48E2D-9800-4B89-A6B1-50B5FCD81683}" presName="hierChild2" presStyleCnt="0"/>
      <dgm:spPr/>
    </dgm:pt>
    <dgm:pt modelId="{F3E51E27-1634-49B2-B494-49574F2F1B3E}" type="pres">
      <dgm:prSet presAssocID="{A07BFF76-7B0B-4181-B85D-A4786CE3BA70}" presName="Name37" presStyleLbl="parChTrans1D2" presStyleIdx="0" presStyleCnt="4"/>
      <dgm:spPr/>
    </dgm:pt>
    <dgm:pt modelId="{87B1BB25-B2E4-425A-93EE-63C776B05827}" type="pres">
      <dgm:prSet presAssocID="{8AA6D02C-9092-43D9-ABF4-B9A6DB36256A}" presName="hierRoot2" presStyleCnt="0">
        <dgm:presLayoutVars>
          <dgm:hierBranch val="init"/>
        </dgm:presLayoutVars>
      </dgm:prSet>
      <dgm:spPr/>
    </dgm:pt>
    <dgm:pt modelId="{1B87E1EE-8CF7-4C94-8B2E-54BE1472C695}" type="pres">
      <dgm:prSet presAssocID="{8AA6D02C-9092-43D9-ABF4-B9A6DB36256A}" presName="rootComposite" presStyleCnt="0"/>
      <dgm:spPr/>
    </dgm:pt>
    <dgm:pt modelId="{C727F80F-95DD-4467-AEB1-F573BD3BF4A9}" type="pres">
      <dgm:prSet presAssocID="{8AA6D02C-9092-43D9-ABF4-B9A6DB36256A}" presName="rootText" presStyleLbl="node2" presStyleIdx="0" presStyleCnt="4" custScaleX="163903" custScaleY="134841">
        <dgm:presLayoutVars>
          <dgm:chPref val="3"/>
        </dgm:presLayoutVars>
      </dgm:prSet>
      <dgm:spPr/>
    </dgm:pt>
    <dgm:pt modelId="{12FE550B-30F4-4E43-8B1F-8EF4AEC07705}" type="pres">
      <dgm:prSet presAssocID="{8AA6D02C-9092-43D9-ABF4-B9A6DB36256A}" presName="rootConnector" presStyleLbl="node2" presStyleIdx="0" presStyleCnt="4"/>
      <dgm:spPr/>
    </dgm:pt>
    <dgm:pt modelId="{08575746-90B4-43EB-9BA5-1299CE12EB95}" type="pres">
      <dgm:prSet presAssocID="{8AA6D02C-9092-43D9-ABF4-B9A6DB36256A}" presName="hierChild4" presStyleCnt="0"/>
      <dgm:spPr/>
    </dgm:pt>
    <dgm:pt modelId="{B71432E3-782D-481A-8B99-5B1D0B8C55D3}" type="pres">
      <dgm:prSet presAssocID="{C08B40D6-8771-4C0F-AF43-9C18358BD636}" presName="Name37" presStyleLbl="parChTrans1D3" presStyleIdx="0" presStyleCnt="30"/>
      <dgm:spPr/>
    </dgm:pt>
    <dgm:pt modelId="{17939475-8CDE-44CC-821C-EED554094366}" type="pres">
      <dgm:prSet presAssocID="{79076D12-2721-4D31-AA16-599586ADE56C}" presName="hierRoot2" presStyleCnt="0">
        <dgm:presLayoutVars>
          <dgm:hierBranch val="init"/>
        </dgm:presLayoutVars>
      </dgm:prSet>
      <dgm:spPr/>
    </dgm:pt>
    <dgm:pt modelId="{0DB5AE2E-76DF-46B7-9572-3F888A2C339E}" type="pres">
      <dgm:prSet presAssocID="{79076D12-2721-4D31-AA16-599586ADE56C}" presName="rootComposite" presStyleCnt="0"/>
      <dgm:spPr/>
    </dgm:pt>
    <dgm:pt modelId="{D9FA9D64-AEA3-4BA1-9224-DA079285F2EC}" type="pres">
      <dgm:prSet presAssocID="{79076D12-2721-4D31-AA16-599586ADE56C}" presName="rootText" presStyleLbl="node3" presStyleIdx="0" presStyleCnt="30">
        <dgm:presLayoutVars>
          <dgm:chPref val="3"/>
        </dgm:presLayoutVars>
      </dgm:prSet>
      <dgm:spPr/>
    </dgm:pt>
    <dgm:pt modelId="{65449423-F9B2-4576-8989-34E3DCD61F36}" type="pres">
      <dgm:prSet presAssocID="{79076D12-2721-4D31-AA16-599586ADE56C}" presName="rootConnector" presStyleLbl="node3" presStyleIdx="0" presStyleCnt="30"/>
      <dgm:spPr/>
    </dgm:pt>
    <dgm:pt modelId="{1209DF2C-1D64-4E16-8E8F-5AC3BDDB3D55}" type="pres">
      <dgm:prSet presAssocID="{79076D12-2721-4D31-AA16-599586ADE56C}" presName="hierChild4" presStyleCnt="0"/>
      <dgm:spPr/>
    </dgm:pt>
    <dgm:pt modelId="{BDCC47F4-3589-4D26-ABDB-554052DFB85C}" type="pres">
      <dgm:prSet presAssocID="{79076D12-2721-4D31-AA16-599586ADE56C}" presName="hierChild5" presStyleCnt="0"/>
      <dgm:spPr/>
    </dgm:pt>
    <dgm:pt modelId="{08B07046-688F-4D3A-A2CB-E66465E6B9AA}" type="pres">
      <dgm:prSet presAssocID="{E6A32718-48CA-4DD1-B240-496DD6E4B8D4}" presName="Name37" presStyleLbl="parChTrans1D3" presStyleIdx="1" presStyleCnt="30"/>
      <dgm:spPr/>
    </dgm:pt>
    <dgm:pt modelId="{F361CEA0-2D63-4919-86B6-22981C5EEFD6}" type="pres">
      <dgm:prSet presAssocID="{4DC645A4-07D6-4758-9C44-38F59094FB38}" presName="hierRoot2" presStyleCnt="0">
        <dgm:presLayoutVars>
          <dgm:hierBranch val="init"/>
        </dgm:presLayoutVars>
      </dgm:prSet>
      <dgm:spPr/>
    </dgm:pt>
    <dgm:pt modelId="{4AFCDE02-76FF-4DF7-B24F-949BFACBD5EC}" type="pres">
      <dgm:prSet presAssocID="{4DC645A4-07D6-4758-9C44-38F59094FB38}" presName="rootComposite" presStyleCnt="0"/>
      <dgm:spPr/>
    </dgm:pt>
    <dgm:pt modelId="{52E7E9D0-5B70-4E6B-8D86-FE84FA325A84}" type="pres">
      <dgm:prSet presAssocID="{4DC645A4-07D6-4758-9C44-38F59094FB38}" presName="rootText" presStyleLbl="node3" presStyleIdx="1" presStyleCnt="30">
        <dgm:presLayoutVars>
          <dgm:chPref val="3"/>
        </dgm:presLayoutVars>
      </dgm:prSet>
      <dgm:spPr/>
    </dgm:pt>
    <dgm:pt modelId="{3FE16929-9C2D-4677-8CAC-0BF9FB747764}" type="pres">
      <dgm:prSet presAssocID="{4DC645A4-07D6-4758-9C44-38F59094FB38}" presName="rootConnector" presStyleLbl="node3" presStyleIdx="1" presStyleCnt="30"/>
      <dgm:spPr/>
    </dgm:pt>
    <dgm:pt modelId="{3C694E8F-E6A8-4E0E-94D8-9759658C194D}" type="pres">
      <dgm:prSet presAssocID="{4DC645A4-07D6-4758-9C44-38F59094FB38}" presName="hierChild4" presStyleCnt="0"/>
      <dgm:spPr/>
    </dgm:pt>
    <dgm:pt modelId="{26C95028-C123-4814-B5A2-05E6A67010A7}" type="pres">
      <dgm:prSet presAssocID="{4DC645A4-07D6-4758-9C44-38F59094FB38}" presName="hierChild5" presStyleCnt="0"/>
      <dgm:spPr/>
    </dgm:pt>
    <dgm:pt modelId="{D7FA55C7-16EE-43D7-ABC2-0BE76FCA435A}" type="pres">
      <dgm:prSet presAssocID="{3E76F5C9-AD7B-4AEE-B8C0-79018322D9E7}" presName="Name37" presStyleLbl="parChTrans1D3" presStyleIdx="2" presStyleCnt="30"/>
      <dgm:spPr/>
    </dgm:pt>
    <dgm:pt modelId="{8C23B84F-B4C6-4A89-984A-F72C47ACF6D6}" type="pres">
      <dgm:prSet presAssocID="{88324BA9-ED1A-4E82-B4C5-8F9D4CF87C48}" presName="hierRoot2" presStyleCnt="0">
        <dgm:presLayoutVars>
          <dgm:hierBranch val="init"/>
        </dgm:presLayoutVars>
      </dgm:prSet>
      <dgm:spPr/>
    </dgm:pt>
    <dgm:pt modelId="{DC1D9303-F8B1-412D-AC23-513484284282}" type="pres">
      <dgm:prSet presAssocID="{88324BA9-ED1A-4E82-B4C5-8F9D4CF87C48}" presName="rootComposite" presStyleCnt="0"/>
      <dgm:spPr/>
    </dgm:pt>
    <dgm:pt modelId="{FBF327D2-540D-42A9-BB76-0B53BF66FA2B}" type="pres">
      <dgm:prSet presAssocID="{88324BA9-ED1A-4E82-B4C5-8F9D4CF87C48}" presName="rootText" presStyleLbl="node3" presStyleIdx="2" presStyleCnt="30">
        <dgm:presLayoutVars>
          <dgm:chPref val="3"/>
        </dgm:presLayoutVars>
      </dgm:prSet>
      <dgm:spPr/>
    </dgm:pt>
    <dgm:pt modelId="{F8BA805E-367E-499A-8977-70AED88CC5B1}" type="pres">
      <dgm:prSet presAssocID="{88324BA9-ED1A-4E82-B4C5-8F9D4CF87C48}" presName="rootConnector" presStyleLbl="node3" presStyleIdx="2" presStyleCnt="30"/>
      <dgm:spPr/>
    </dgm:pt>
    <dgm:pt modelId="{1F7F639F-A929-467C-9FE5-8E94AF820844}" type="pres">
      <dgm:prSet presAssocID="{88324BA9-ED1A-4E82-B4C5-8F9D4CF87C48}" presName="hierChild4" presStyleCnt="0"/>
      <dgm:spPr/>
    </dgm:pt>
    <dgm:pt modelId="{D586AF34-892A-4170-8799-D12E1100DD46}" type="pres">
      <dgm:prSet presAssocID="{88324BA9-ED1A-4E82-B4C5-8F9D4CF87C48}" presName="hierChild5" presStyleCnt="0"/>
      <dgm:spPr/>
    </dgm:pt>
    <dgm:pt modelId="{24AAA9AC-8192-4F9D-B14E-16F281229CE6}" type="pres">
      <dgm:prSet presAssocID="{20979DCD-80BE-4E2C-98ED-6B2462497D6B}" presName="Name37" presStyleLbl="parChTrans1D3" presStyleIdx="3" presStyleCnt="30"/>
      <dgm:spPr/>
    </dgm:pt>
    <dgm:pt modelId="{46ECEF8D-682C-4F76-8AD5-0513F6CF6116}" type="pres">
      <dgm:prSet presAssocID="{6D510286-95B3-48A5-940B-41DB619F7ED5}" presName="hierRoot2" presStyleCnt="0">
        <dgm:presLayoutVars>
          <dgm:hierBranch val="init"/>
        </dgm:presLayoutVars>
      </dgm:prSet>
      <dgm:spPr/>
    </dgm:pt>
    <dgm:pt modelId="{988F1539-F10B-4D2B-B92F-658F4A8CFA54}" type="pres">
      <dgm:prSet presAssocID="{6D510286-95B3-48A5-940B-41DB619F7ED5}" presName="rootComposite" presStyleCnt="0"/>
      <dgm:spPr/>
    </dgm:pt>
    <dgm:pt modelId="{78B5342D-9FAA-4479-B477-330E2AF8077E}" type="pres">
      <dgm:prSet presAssocID="{6D510286-95B3-48A5-940B-41DB619F7ED5}" presName="rootText" presStyleLbl="node3" presStyleIdx="3" presStyleCnt="30">
        <dgm:presLayoutVars>
          <dgm:chPref val="3"/>
        </dgm:presLayoutVars>
      </dgm:prSet>
      <dgm:spPr/>
    </dgm:pt>
    <dgm:pt modelId="{9F7A4F56-279A-4282-91C1-5BACACD3D909}" type="pres">
      <dgm:prSet presAssocID="{6D510286-95B3-48A5-940B-41DB619F7ED5}" presName="rootConnector" presStyleLbl="node3" presStyleIdx="3" presStyleCnt="30"/>
      <dgm:spPr/>
    </dgm:pt>
    <dgm:pt modelId="{F715D347-1FA9-44F4-98B9-01C3B55BC348}" type="pres">
      <dgm:prSet presAssocID="{6D510286-95B3-48A5-940B-41DB619F7ED5}" presName="hierChild4" presStyleCnt="0"/>
      <dgm:spPr/>
    </dgm:pt>
    <dgm:pt modelId="{0A7AFAF8-52C3-4F67-81E2-13E349A6FAFD}" type="pres">
      <dgm:prSet presAssocID="{6D510286-95B3-48A5-940B-41DB619F7ED5}" presName="hierChild5" presStyleCnt="0"/>
      <dgm:spPr/>
    </dgm:pt>
    <dgm:pt modelId="{1814FCB7-DB37-4A84-A86B-E16DE7CD7BD6}" type="pres">
      <dgm:prSet presAssocID="{8EB6644F-734E-4CAB-A90D-1D349ECD2718}" presName="Name37" presStyleLbl="parChTrans1D3" presStyleIdx="4" presStyleCnt="30"/>
      <dgm:spPr/>
    </dgm:pt>
    <dgm:pt modelId="{0DF762FB-7AD8-4D0E-915F-2926685A3D70}" type="pres">
      <dgm:prSet presAssocID="{91A5689B-F9FC-47F1-87E0-B9182ED27402}" presName="hierRoot2" presStyleCnt="0">
        <dgm:presLayoutVars>
          <dgm:hierBranch val="init"/>
        </dgm:presLayoutVars>
      </dgm:prSet>
      <dgm:spPr/>
    </dgm:pt>
    <dgm:pt modelId="{66E65DB3-AED5-46DF-84FA-94332C49A9CF}" type="pres">
      <dgm:prSet presAssocID="{91A5689B-F9FC-47F1-87E0-B9182ED27402}" presName="rootComposite" presStyleCnt="0"/>
      <dgm:spPr/>
    </dgm:pt>
    <dgm:pt modelId="{BAE87556-1A9F-48A5-BA0F-EE9028C65D4A}" type="pres">
      <dgm:prSet presAssocID="{91A5689B-F9FC-47F1-87E0-B9182ED27402}" presName="rootText" presStyleLbl="node3" presStyleIdx="4" presStyleCnt="30">
        <dgm:presLayoutVars>
          <dgm:chPref val="3"/>
        </dgm:presLayoutVars>
      </dgm:prSet>
      <dgm:spPr/>
    </dgm:pt>
    <dgm:pt modelId="{BE4D5BCE-6157-41E8-9A26-09072486020A}" type="pres">
      <dgm:prSet presAssocID="{91A5689B-F9FC-47F1-87E0-B9182ED27402}" presName="rootConnector" presStyleLbl="node3" presStyleIdx="4" presStyleCnt="30"/>
      <dgm:spPr/>
    </dgm:pt>
    <dgm:pt modelId="{6E9F197B-E205-4021-AE7D-2C6AAFC56ECD}" type="pres">
      <dgm:prSet presAssocID="{91A5689B-F9FC-47F1-87E0-B9182ED27402}" presName="hierChild4" presStyleCnt="0"/>
      <dgm:spPr/>
    </dgm:pt>
    <dgm:pt modelId="{70B33374-3969-4FDC-BCE6-8A03C227F447}" type="pres">
      <dgm:prSet presAssocID="{91A5689B-F9FC-47F1-87E0-B9182ED27402}" presName="hierChild5" presStyleCnt="0"/>
      <dgm:spPr/>
    </dgm:pt>
    <dgm:pt modelId="{F2E2B2AA-5015-4551-9B08-DA82E0F962A7}" type="pres">
      <dgm:prSet presAssocID="{8AA6D02C-9092-43D9-ABF4-B9A6DB36256A}" presName="hierChild5" presStyleCnt="0"/>
      <dgm:spPr/>
    </dgm:pt>
    <dgm:pt modelId="{FFAEB48E-2860-4645-8CEC-6B4D72373B42}" type="pres">
      <dgm:prSet presAssocID="{FBAC49C4-E307-4CE3-B05C-C3FA624C337D}" presName="Name37" presStyleLbl="parChTrans1D2" presStyleIdx="1" presStyleCnt="4"/>
      <dgm:spPr/>
    </dgm:pt>
    <dgm:pt modelId="{D05DB951-2B00-49F7-B34D-82533A0047A0}" type="pres">
      <dgm:prSet presAssocID="{B5FDCD87-9774-412A-8415-82E5F9CABB63}" presName="hierRoot2" presStyleCnt="0">
        <dgm:presLayoutVars>
          <dgm:hierBranch val="init"/>
        </dgm:presLayoutVars>
      </dgm:prSet>
      <dgm:spPr/>
    </dgm:pt>
    <dgm:pt modelId="{51CDCF39-E06C-4A98-984E-AB534C291E00}" type="pres">
      <dgm:prSet presAssocID="{B5FDCD87-9774-412A-8415-82E5F9CABB63}" presName="rootComposite" presStyleCnt="0"/>
      <dgm:spPr/>
    </dgm:pt>
    <dgm:pt modelId="{1FED8D9B-1030-4703-802A-2EDAEFDF508B}" type="pres">
      <dgm:prSet presAssocID="{B5FDCD87-9774-412A-8415-82E5F9CABB63}" presName="rootText" presStyleLbl="node2" presStyleIdx="1" presStyleCnt="4" custScaleX="244379" custScaleY="141606">
        <dgm:presLayoutVars>
          <dgm:chPref val="3"/>
        </dgm:presLayoutVars>
      </dgm:prSet>
      <dgm:spPr/>
    </dgm:pt>
    <dgm:pt modelId="{B4F1D67E-6BAB-4C50-9734-25E42229AB7B}" type="pres">
      <dgm:prSet presAssocID="{B5FDCD87-9774-412A-8415-82E5F9CABB63}" presName="rootConnector" presStyleLbl="node2" presStyleIdx="1" presStyleCnt="4"/>
      <dgm:spPr/>
    </dgm:pt>
    <dgm:pt modelId="{A074F1A7-9951-4CD3-A1CF-1C0D17B02CDC}" type="pres">
      <dgm:prSet presAssocID="{B5FDCD87-9774-412A-8415-82E5F9CABB63}" presName="hierChild4" presStyleCnt="0"/>
      <dgm:spPr/>
    </dgm:pt>
    <dgm:pt modelId="{7721D00E-268D-42B9-A43A-182E31E51817}" type="pres">
      <dgm:prSet presAssocID="{F9D15F4E-3BF7-4FD0-9E8C-7BA36F6790D2}" presName="Name37" presStyleLbl="parChTrans1D3" presStyleIdx="5" presStyleCnt="30"/>
      <dgm:spPr/>
    </dgm:pt>
    <dgm:pt modelId="{A4648951-783E-4546-A7E4-1EC392C0849B}" type="pres">
      <dgm:prSet presAssocID="{D50B6FD7-A1DA-4633-B49D-5253969AD5F4}" presName="hierRoot2" presStyleCnt="0">
        <dgm:presLayoutVars>
          <dgm:hierBranch val="init"/>
        </dgm:presLayoutVars>
      </dgm:prSet>
      <dgm:spPr/>
    </dgm:pt>
    <dgm:pt modelId="{0600D26D-13E5-4812-92AE-A5E6B29DCD7A}" type="pres">
      <dgm:prSet presAssocID="{D50B6FD7-A1DA-4633-B49D-5253969AD5F4}" presName="rootComposite" presStyleCnt="0"/>
      <dgm:spPr/>
    </dgm:pt>
    <dgm:pt modelId="{7A59E0F3-683A-4D1F-A5D7-211D0D8664C3}" type="pres">
      <dgm:prSet presAssocID="{D50B6FD7-A1DA-4633-B49D-5253969AD5F4}" presName="rootText" presStyleLbl="node3" presStyleIdx="5" presStyleCnt="30">
        <dgm:presLayoutVars>
          <dgm:chPref val="3"/>
        </dgm:presLayoutVars>
      </dgm:prSet>
      <dgm:spPr/>
    </dgm:pt>
    <dgm:pt modelId="{A06AEFE0-2859-4313-B23B-C320AD078946}" type="pres">
      <dgm:prSet presAssocID="{D50B6FD7-A1DA-4633-B49D-5253969AD5F4}" presName="rootConnector" presStyleLbl="node3" presStyleIdx="5" presStyleCnt="30"/>
      <dgm:spPr/>
    </dgm:pt>
    <dgm:pt modelId="{2D80A571-A02C-4766-AB03-A076CC94D232}" type="pres">
      <dgm:prSet presAssocID="{D50B6FD7-A1DA-4633-B49D-5253969AD5F4}" presName="hierChild4" presStyleCnt="0"/>
      <dgm:spPr/>
    </dgm:pt>
    <dgm:pt modelId="{A825222E-71C0-4B50-BFEF-86CD7C1E80D0}" type="pres">
      <dgm:prSet presAssocID="{D50B6FD7-A1DA-4633-B49D-5253969AD5F4}" presName="hierChild5" presStyleCnt="0"/>
      <dgm:spPr/>
    </dgm:pt>
    <dgm:pt modelId="{927BAF57-A374-4187-BDA6-ADE7A8B745FA}" type="pres">
      <dgm:prSet presAssocID="{D49F5127-17C2-432E-87E5-AB4F0D05F114}" presName="Name37" presStyleLbl="parChTrans1D3" presStyleIdx="6" presStyleCnt="30"/>
      <dgm:spPr/>
    </dgm:pt>
    <dgm:pt modelId="{F61C6A2D-9DCE-4BAF-8163-0B6DB4EE4CA8}" type="pres">
      <dgm:prSet presAssocID="{19269B88-4393-427A-86B5-88EBC30A158B}" presName="hierRoot2" presStyleCnt="0">
        <dgm:presLayoutVars>
          <dgm:hierBranch val="init"/>
        </dgm:presLayoutVars>
      </dgm:prSet>
      <dgm:spPr/>
    </dgm:pt>
    <dgm:pt modelId="{4C36FC7F-636D-4B54-9A1C-70A4DB2B8FFE}" type="pres">
      <dgm:prSet presAssocID="{19269B88-4393-427A-86B5-88EBC30A158B}" presName="rootComposite" presStyleCnt="0"/>
      <dgm:spPr/>
    </dgm:pt>
    <dgm:pt modelId="{C77DBF75-8FD5-44E1-ADED-535E36300F23}" type="pres">
      <dgm:prSet presAssocID="{19269B88-4393-427A-86B5-88EBC30A158B}" presName="rootText" presStyleLbl="node3" presStyleIdx="6" presStyleCnt="30">
        <dgm:presLayoutVars>
          <dgm:chPref val="3"/>
        </dgm:presLayoutVars>
      </dgm:prSet>
      <dgm:spPr/>
    </dgm:pt>
    <dgm:pt modelId="{2B5A2FFD-BF6A-4588-B7FE-77A258FB3272}" type="pres">
      <dgm:prSet presAssocID="{19269B88-4393-427A-86B5-88EBC30A158B}" presName="rootConnector" presStyleLbl="node3" presStyleIdx="6" presStyleCnt="30"/>
      <dgm:spPr/>
    </dgm:pt>
    <dgm:pt modelId="{1A21F35F-91A8-4F14-B017-7F1970C8345E}" type="pres">
      <dgm:prSet presAssocID="{19269B88-4393-427A-86B5-88EBC30A158B}" presName="hierChild4" presStyleCnt="0"/>
      <dgm:spPr/>
    </dgm:pt>
    <dgm:pt modelId="{0B850927-4D05-4E39-8B27-D0EE94316CB0}" type="pres">
      <dgm:prSet presAssocID="{19269B88-4393-427A-86B5-88EBC30A158B}" presName="hierChild5" presStyleCnt="0"/>
      <dgm:spPr/>
    </dgm:pt>
    <dgm:pt modelId="{5964624C-5A78-472B-B0E6-7994160697D3}" type="pres">
      <dgm:prSet presAssocID="{B5FDCD87-9774-412A-8415-82E5F9CABB63}" presName="hierChild5" presStyleCnt="0"/>
      <dgm:spPr/>
    </dgm:pt>
    <dgm:pt modelId="{AB169FF1-B750-41F9-9533-B501E599A22B}" type="pres">
      <dgm:prSet presAssocID="{9E2A761A-EDD5-4F1A-A1F4-02D6CE99F913}" presName="Name37" presStyleLbl="parChTrans1D2" presStyleIdx="2" presStyleCnt="4"/>
      <dgm:spPr/>
    </dgm:pt>
    <dgm:pt modelId="{652AD950-3289-4B5E-B02B-F18C7EACB930}" type="pres">
      <dgm:prSet presAssocID="{7D763D45-8F92-422F-A0DD-92CA9015EF0F}" presName="hierRoot2" presStyleCnt="0">
        <dgm:presLayoutVars>
          <dgm:hierBranch val="init"/>
        </dgm:presLayoutVars>
      </dgm:prSet>
      <dgm:spPr/>
    </dgm:pt>
    <dgm:pt modelId="{E637642C-37A6-41E1-9CF6-32040DECD922}" type="pres">
      <dgm:prSet presAssocID="{7D763D45-8F92-422F-A0DD-92CA9015EF0F}" presName="rootComposite" presStyleCnt="0"/>
      <dgm:spPr/>
    </dgm:pt>
    <dgm:pt modelId="{4D43DA37-98B0-443A-9AB6-020D79A9BDF1}" type="pres">
      <dgm:prSet presAssocID="{7D763D45-8F92-422F-A0DD-92CA9015EF0F}" presName="rootText" presStyleLbl="node2" presStyleIdx="2" presStyleCnt="4" custScaleX="153536" custScaleY="136747">
        <dgm:presLayoutVars>
          <dgm:chPref val="3"/>
        </dgm:presLayoutVars>
      </dgm:prSet>
      <dgm:spPr/>
    </dgm:pt>
    <dgm:pt modelId="{15113583-4E9E-4FCD-9B13-680F9D939977}" type="pres">
      <dgm:prSet presAssocID="{7D763D45-8F92-422F-A0DD-92CA9015EF0F}" presName="rootConnector" presStyleLbl="node2" presStyleIdx="2" presStyleCnt="4"/>
      <dgm:spPr/>
    </dgm:pt>
    <dgm:pt modelId="{3B838913-ED5F-4648-A903-21764550AF46}" type="pres">
      <dgm:prSet presAssocID="{7D763D45-8F92-422F-A0DD-92CA9015EF0F}" presName="hierChild4" presStyleCnt="0"/>
      <dgm:spPr/>
    </dgm:pt>
    <dgm:pt modelId="{3105221B-295F-4AAF-ABDC-3BA1754722C2}" type="pres">
      <dgm:prSet presAssocID="{ED5F86B5-1A56-477D-A829-42A515462636}" presName="Name37" presStyleLbl="parChTrans1D3" presStyleIdx="7" presStyleCnt="30"/>
      <dgm:spPr/>
    </dgm:pt>
    <dgm:pt modelId="{AC903517-184A-413A-A3DA-06FD6E2CD58E}" type="pres">
      <dgm:prSet presAssocID="{9E0B903E-9BA4-449C-BEF7-9A7F7CB1F198}" presName="hierRoot2" presStyleCnt="0">
        <dgm:presLayoutVars>
          <dgm:hierBranch val="init"/>
        </dgm:presLayoutVars>
      </dgm:prSet>
      <dgm:spPr/>
    </dgm:pt>
    <dgm:pt modelId="{B53F790C-F78E-4FA9-8E8C-154FC37568FE}" type="pres">
      <dgm:prSet presAssocID="{9E0B903E-9BA4-449C-BEF7-9A7F7CB1F198}" presName="rootComposite" presStyleCnt="0"/>
      <dgm:spPr/>
    </dgm:pt>
    <dgm:pt modelId="{EB9A99BA-C39D-4919-9816-8DAC834C30C1}" type="pres">
      <dgm:prSet presAssocID="{9E0B903E-9BA4-449C-BEF7-9A7F7CB1F198}" presName="rootText" presStyleLbl="node3" presStyleIdx="7" presStyleCnt="30">
        <dgm:presLayoutVars>
          <dgm:chPref val="3"/>
        </dgm:presLayoutVars>
      </dgm:prSet>
      <dgm:spPr/>
    </dgm:pt>
    <dgm:pt modelId="{DBE2EF53-FA90-4992-863C-2382E1DE5802}" type="pres">
      <dgm:prSet presAssocID="{9E0B903E-9BA4-449C-BEF7-9A7F7CB1F198}" presName="rootConnector" presStyleLbl="node3" presStyleIdx="7" presStyleCnt="30"/>
      <dgm:spPr/>
    </dgm:pt>
    <dgm:pt modelId="{E252C7CF-BED0-47C1-BA35-28EA124653B3}" type="pres">
      <dgm:prSet presAssocID="{9E0B903E-9BA4-449C-BEF7-9A7F7CB1F198}" presName="hierChild4" presStyleCnt="0"/>
      <dgm:spPr/>
    </dgm:pt>
    <dgm:pt modelId="{9C96A948-62A5-47C2-8341-330BAE000CE2}" type="pres">
      <dgm:prSet presAssocID="{9E0B903E-9BA4-449C-BEF7-9A7F7CB1F198}" presName="hierChild5" presStyleCnt="0"/>
      <dgm:spPr/>
    </dgm:pt>
    <dgm:pt modelId="{A1E27C6A-086A-4199-B9D0-BE9388C12516}" type="pres">
      <dgm:prSet presAssocID="{B1369F6D-F22D-46F2-946A-6677A51724DB}" presName="Name37" presStyleLbl="parChTrans1D3" presStyleIdx="8" presStyleCnt="30"/>
      <dgm:spPr/>
    </dgm:pt>
    <dgm:pt modelId="{6E579A2C-592E-4303-92E1-28A0FDD8D702}" type="pres">
      <dgm:prSet presAssocID="{F798D175-7149-4AD6-BE66-A1463FF88850}" presName="hierRoot2" presStyleCnt="0">
        <dgm:presLayoutVars>
          <dgm:hierBranch val="init"/>
        </dgm:presLayoutVars>
      </dgm:prSet>
      <dgm:spPr/>
    </dgm:pt>
    <dgm:pt modelId="{9EDEE25D-EEC9-4C54-B14A-717A084EB60D}" type="pres">
      <dgm:prSet presAssocID="{F798D175-7149-4AD6-BE66-A1463FF88850}" presName="rootComposite" presStyleCnt="0"/>
      <dgm:spPr/>
    </dgm:pt>
    <dgm:pt modelId="{7E427F7C-7E77-4A9E-9B2A-782AADD5E349}" type="pres">
      <dgm:prSet presAssocID="{F798D175-7149-4AD6-BE66-A1463FF88850}" presName="rootText" presStyleLbl="node3" presStyleIdx="8" presStyleCnt="30">
        <dgm:presLayoutVars>
          <dgm:chPref val="3"/>
        </dgm:presLayoutVars>
      </dgm:prSet>
      <dgm:spPr/>
    </dgm:pt>
    <dgm:pt modelId="{CB18A827-1426-487A-BE0C-4D675605F0F1}" type="pres">
      <dgm:prSet presAssocID="{F798D175-7149-4AD6-BE66-A1463FF88850}" presName="rootConnector" presStyleLbl="node3" presStyleIdx="8" presStyleCnt="30"/>
      <dgm:spPr/>
    </dgm:pt>
    <dgm:pt modelId="{5329DFD0-A579-40F9-ADA5-D61DD059C6BE}" type="pres">
      <dgm:prSet presAssocID="{F798D175-7149-4AD6-BE66-A1463FF88850}" presName="hierChild4" presStyleCnt="0"/>
      <dgm:spPr/>
    </dgm:pt>
    <dgm:pt modelId="{4AEB39CA-2F2C-4ED1-BC3C-24F1AF97FBA5}" type="pres">
      <dgm:prSet presAssocID="{F798D175-7149-4AD6-BE66-A1463FF88850}" presName="hierChild5" presStyleCnt="0"/>
      <dgm:spPr/>
    </dgm:pt>
    <dgm:pt modelId="{ACF10C49-E094-4913-B630-48420372CA3D}" type="pres">
      <dgm:prSet presAssocID="{896C0EC5-F3EC-4A14-B5E5-AE1BD3D95D7B}" presName="Name37" presStyleLbl="parChTrans1D3" presStyleIdx="9" presStyleCnt="30"/>
      <dgm:spPr/>
    </dgm:pt>
    <dgm:pt modelId="{B7BFC535-2521-49B1-BB84-3669F6E8519F}" type="pres">
      <dgm:prSet presAssocID="{C828F95E-BEA0-4EDC-95CD-3262AB4ED838}" presName="hierRoot2" presStyleCnt="0">
        <dgm:presLayoutVars>
          <dgm:hierBranch val="init"/>
        </dgm:presLayoutVars>
      </dgm:prSet>
      <dgm:spPr/>
    </dgm:pt>
    <dgm:pt modelId="{8074F779-3AB6-4927-A9F0-7E7D07608334}" type="pres">
      <dgm:prSet presAssocID="{C828F95E-BEA0-4EDC-95CD-3262AB4ED838}" presName="rootComposite" presStyleCnt="0"/>
      <dgm:spPr/>
    </dgm:pt>
    <dgm:pt modelId="{F1ADC41C-F0F8-4D42-B66B-5969CD5E54A1}" type="pres">
      <dgm:prSet presAssocID="{C828F95E-BEA0-4EDC-95CD-3262AB4ED838}" presName="rootText" presStyleLbl="node3" presStyleIdx="9" presStyleCnt="30">
        <dgm:presLayoutVars>
          <dgm:chPref val="3"/>
        </dgm:presLayoutVars>
      </dgm:prSet>
      <dgm:spPr/>
    </dgm:pt>
    <dgm:pt modelId="{1D1604F2-2C4D-4384-A09F-672A81698F41}" type="pres">
      <dgm:prSet presAssocID="{C828F95E-BEA0-4EDC-95CD-3262AB4ED838}" presName="rootConnector" presStyleLbl="node3" presStyleIdx="9" presStyleCnt="30"/>
      <dgm:spPr/>
    </dgm:pt>
    <dgm:pt modelId="{524F2288-2A7F-40DD-930F-838223D02921}" type="pres">
      <dgm:prSet presAssocID="{C828F95E-BEA0-4EDC-95CD-3262AB4ED838}" presName="hierChild4" presStyleCnt="0"/>
      <dgm:spPr/>
    </dgm:pt>
    <dgm:pt modelId="{48EBD72F-B97C-4BBB-B078-436F6F7474D1}" type="pres">
      <dgm:prSet presAssocID="{C828F95E-BEA0-4EDC-95CD-3262AB4ED838}" presName="hierChild5" presStyleCnt="0"/>
      <dgm:spPr/>
    </dgm:pt>
    <dgm:pt modelId="{5958F276-CBFC-4311-A413-EE06477BCAD3}" type="pres">
      <dgm:prSet presAssocID="{D5CBE1D5-3DB0-470B-9E86-464B016AB73F}" presName="Name37" presStyleLbl="parChTrans1D3" presStyleIdx="10" presStyleCnt="30"/>
      <dgm:spPr/>
    </dgm:pt>
    <dgm:pt modelId="{F723C6C9-3BD0-4D11-849E-537C5FD491C0}" type="pres">
      <dgm:prSet presAssocID="{D50C575A-C6FC-4578-9A1C-F517E6BE9A95}" presName="hierRoot2" presStyleCnt="0">
        <dgm:presLayoutVars>
          <dgm:hierBranch val="init"/>
        </dgm:presLayoutVars>
      </dgm:prSet>
      <dgm:spPr/>
    </dgm:pt>
    <dgm:pt modelId="{2CC8C6A8-436B-420D-BB57-9F5B500AA94D}" type="pres">
      <dgm:prSet presAssocID="{D50C575A-C6FC-4578-9A1C-F517E6BE9A95}" presName="rootComposite" presStyleCnt="0"/>
      <dgm:spPr/>
    </dgm:pt>
    <dgm:pt modelId="{19A4C594-7E0B-419F-9B87-649C9F8B77F3}" type="pres">
      <dgm:prSet presAssocID="{D50C575A-C6FC-4578-9A1C-F517E6BE9A95}" presName="rootText" presStyleLbl="node3" presStyleIdx="10" presStyleCnt="30">
        <dgm:presLayoutVars>
          <dgm:chPref val="3"/>
        </dgm:presLayoutVars>
      </dgm:prSet>
      <dgm:spPr/>
    </dgm:pt>
    <dgm:pt modelId="{0F69FB9D-0AD8-4DE0-93C3-5914C8AE7D07}" type="pres">
      <dgm:prSet presAssocID="{D50C575A-C6FC-4578-9A1C-F517E6BE9A95}" presName="rootConnector" presStyleLbl="node3" presStyleIdx="10" presStyleCnt="30"/>
      <dgm:spPr/>
    </dgm:pt>
    <dgm:pt modelId="{0A5A60A1-3F6E-41A1-987D-F6CC745707D3}" type="pres">
      <dgm:prSet presAssocID="{D50C575A-C6FC-4578-9A1C-F517E6BE9A95}" presName="hierChild4" presStyleCnt="0"/>
      <dgm:spPr/>
    </dgm:pt>
    <dgm:pt modelId="{3070468C-C95B-4035-BA34-6342A9BE3F79}" type="pres">
      <dgm:prSet presAssocID="{D50C575A-C6FC-4578-9A1C-F517E6BE9A95}" presName="hierChild5" presStyleCnt="0"/>
      <dgm:spPr/>
    </dgm:pt>
    <dgm:pt modelId="{DDF25142-7D25-4835-AF7A-AE1663F4217E}" type="pres">
      <dgm:prSet presAssocID="{073F3F6C-A6EC-4CA6-A8AB-9DAFC03B4F0D}" presName="Name37" presStyleLbl="parChTrans1D3" presStyleIdx="11" presStyleCnt="30"/>
      <dgm:spPr/>
    </dgm:pt>
    <dgm:pt modelId="{2570DE07-4CC8-4AC2-AD61-FF8419F09879}" type="pres">
      <dgm:prSet presAssocID="{ABD1261E-D754-43D1-B8B7-194E72D2AC98}" presName="hierRoot2" presStyleCnt="0">
        <dgm:presLayoutVars>
          <dgm:hierBranch val="init"/>
        </dgm:presLayoutVars>
      </dgm:prSet>
      <dgm:spPr/>
    </dgm:pt>
    <dgm:pt modelId="{A14EDF29-E41A-4189-AEC0-29F8FABAE75C}" type="pres">
      <dgm:prSet presAssocID="{ABD1261E-D754-43D1-B8B7-194E72D2AC98}" presName="rootComposite" presStyleCnt="0"/>
      <dgm:spPr/>
    </dgm:pt>
    <dgm:pt modelId="{929BD3D1-3A58-41EC-B758-75BE0F2DE7CA}" type="pres">
      <dgm:prSet presAssocID="{ABD1261E-D754-43D1-B8B7-194E72D2AC98}" presName="rootText" presStyleLbl="node3" presStyleIdx="11" presStyleCnt="30">
        <dgm:presLayoutVars>
          <dgm:chPref val="3"/>
        </dgm:presLayoutVars>
      </dgm:prSet>
      <dgm:spPr/>
    </dgm:pt>
    <dgm:pt modelId="{A7A3EEEC-CFC8-4719-A0E3-8E363499EF02}" type="pres">
      <dgm:prSet presAssocID="{ABD1261E-D754-43D1-B8B7-194E72D2AC98}" presName="rootConnector" presStyleLbl="node3" presStyleIdx="11" presStyleCnt="30"/>
      <dgm:spPr/>
    </dgm:pt>
    <dgm:pt modelId="{FC5E9530-6DCC-4613-A88A-33A8422E4D6F}" type="pres">
      <dgm:prSet presAssocID="{ABD1261E-D754-43D1-B8B7-194E72D2AC98}" presName="hierChild4" presStyleCnt="0"/>
      <dgm:spPr/>
    </dgm:pt>
    <dgm:pt modelId="{C455586B-45EB-4200-BF22-47C925B46708}" type="pres">
      <dgm:prSet presAssocID="{ABD1261E-D754-43D1-B8B7-194E72D2AC98}" presName="hierChild5" presStyleCnt="0"/>
      <dgm:spPr/>
    </dgm:pt>
    <dgm:pt modelId="{61750B2F-A530-4D5A-847B-41160F375DBD}" type="pres">
      <dgm:prSet presAssocID="{0413111E-F2FE-4B37-96E4-D1AF65966EDE}" presName="Name37" presStyleLbl="parChTrans1D3" presStyleIdx="12" presStyleCnt="30"/>
      <dgm:spPr/>
    </dgm:pt>
    <dgm:pt modelId="{E8A2254E-9C74-44F1-ADF6-4C839F136B7E}" type="pres">
      <dgm:prSet presAssocID="{51FB7B3E-0036-439B-A9AF-655FF3062C0C}" presName="hierRoot2" presStyleCnt="0">
        <dgm:presLayoutVars>
          <dgm:hierBranch val="init"/>
        </dgm:presLayoutVars>
      </dgm:prSet>
      <dgm:spPr/>
    </dgm:pt>
    <dgm:pt modelId="{CF9AC734-5985-4728-84B2-B8C44B28ED67}" type="pres">
      <dgm:prSet presAssocID="{51FB7B3E-0036-439B-A9AF-655FF3062C0C}" presName="rootComposite" presStyleCnt="0"/>
      <dgm:spPr/>
    </dgm:pt>
    <dgm:pt modelId="{7CEEC49C-084B-445A-82AA-73E4A225D14C}" type="pres">
      <dgm:prSet presAssocID="{51FB7B3E-0036-439B-A9AF-655FF3062C0C}" presName="rootText" presStyleLbl="node3" presStyleIdx="12" presStyleCnt="30">
        <dgm:presLayoutVars>
          <dgm:chPref val="3"/>
        </dgm:presLayoutVars>
      </dgm:prSet>
      <dgm:spPr/>
    </dgm:pt>
    <dgm:pt modelId="{1C788C43-DCB0-4684-BB4B-526ADDE31F50}" type="pres">
      <dgm:prSet presAssocID="{51FB7B3E-0036-439B-A9AF-655FF3062C0C}" presName="rootConnector" presStyleLbl="node3" presStyleIdx="12" presStyleCnt="30"/>
      <dgm:spPr/>
    </dgm:pt>
    <dgm:pt modelId="{0BFC82B4-D635-4261-BD60-73734A283D4C}" type="pres">
      <dgm:prSet presAssocID="{51FB7B3E-0036-439B-A9AF-655FF3062C0C}" presName="hierChild4" presStyleCnt="0"/>
      <dgm:spPr/>
    </dgm:pt>
    <dgm:pt modelId="{E474B6A0-90DD-48E3-8D68-EA2CB96F2660}" type="pres">
      <dgm:prSet presAssocID="{51FB7B3E-0036-439B-A9AF-655FF3062C0C}" presName="hierChild5" presStyleCnt="0"/>
      <dgm:spPr/>
    </dgm:pt>
    <dgm:pt modelId="{E3C13277-0E53-45B6-88C6-299921A60C0F}" type="pres">
      <dgm:prSet presAssocID="{0D200837-D8AF-405B-AF3E-AD59CA65AD52}" presName="Name37" presStyleLbl="parChTrans1D3" presStyleIdx="13" presStyleCnt="30"/>
      <dgm:spPr/>
    </dgm:pt>
    <dgm:pt modelId="{FF058BE6-2965-4028-802D-EE34E58268F5}" type="pres">
      <dgm:prSet presAssocID="{87C743C4-C20A-4BED-AEB5-67619D716BED}" presName="hierRoot2" presStyleCnt="0">
        <dgm:presLayoutVars>
          <dgm:hierBranch val="init"/>
        </dgm:presLayoutVars>
      </dgm:prSet>
      <dgm:spPr/>
    </dgm:pt>
    <dgm:pt modelId="{A6763BCB-693A-4179-8F4F-386CF44B7F2D}" type="pres">
      <dgm:prSet presAssocID="{87C743C4-C20A-4BED-AEB5-67619D716BED}" presName="rootComposite" presStyleCnt="0"/>
      <dgm:spPr/>
    </dgm:pt>
    <dgm:pt modelId="{4A3646ED-9573-4544-8A4C-CD4A0952086E}" type="pres">
      <dgm:prSet presAssocID="{87C743C4-C20A-4BED-AEB5-67619D716BED}" presName="rootText" presStyleLbl="node3" presStyleIdx="13" presStyleCnt="30">
        <dgm:presLayoutVars>
          <dgm:chPref val="3"/>
        </dgm:presLayoutVars>
      </dgm:prSet>
      <dgm:spPr/>
    </dgm:pt>
    <dgm:pt modelId="{89494D27-B374-490C-A66F-2DC535767F18}" type="pres">
      <dgm:prSet presAssocID="{87C743C4-C20A-4BED-AEB5-67619D716BED}" presName="rootConnector" presStyleLbl="node3" presStyleIdx="13" presStyleCnt="30"/>
      <dgm:spPr/>
    </dgm:pt>
    <dgm:pt modelId="{73EA4FD5-340E-4FAF-BF8A-54912051B67C}" type="pres">
      <dgm:prSet presAssocID="{87C743C4-C20A-4BED-AEB5-67619D716BED}" presName="hierChild4" presStyleCnt="0"/>
      <dgm:spPr/>
    </dgm:pt>
    <dgm:pt modelId="{AED6ADB8-3D61-4EDE-A62C-CD15ED896C55}" type="pres">
      <dgm:prSet presAssocID="{87C743C4-C20A-4BED-AEB5-67619D716BED}" presName="hierChild5" presStyleCnt="0"/>
      <dgm:spPr/>
    </dgm:pt>
    <dgm:pt modelId="{6C5942BC-9402-48AC-9D7B-043DEF9EE7AF}" type="pres">
      <dgm:prSet presAssocID="{28C74844-225B-42D6-9C97-3592E47A7EC5}" presName="Name37" presStyleLbl="parChTrans1D3" presStyleIdx="14" presStyleCnt="30"/>
      <dgm:spPr/>
    </dgm:pt>
    <dgm:pt modelId="{0BE95967-0851-4E2E-8651-DAA1C97D4117}" type="pres">
      <dgm:prSet presAssocID="{078A2032-8279-4BFB-A5C2-7DB8258CC9C4}" presName="hierRoot2" presStyleCnt="0">
        <dgm:presLayoutVars>
          <dgm:hierBranch val="init"/>
        </dgm:presLayoutVars>
      </dgm:prSet>
      <dgm:spPr/>
    </dgm:pt>
    <dgm:pt modelId="{3C482E6B-5C0D-42BB-8622-77900199522E}" type="pres">
      <dgm:prSet presAssocID="{078A2032-8279-4BFB-A5C2-7DB8258CC9C4}" presName="rootComposite" presStyleCnt="0"/>
      <dgm:spPr/>
    </dgm:pt>
    <dgm:pt modelId="{D74DD974-9F68-4DCE-93A4-048040EDC878}" type="pres">
      <dgm:prSet presAssocID="{078A2032-8279-4BFB-A5C2-7DB8258CC9C4}" presName="rootText" presStyleLbl="node3" presStyleIdx="14" presStyleCnt="30">
        <dgm:presLayoutVars>
          <dgm:chPref val="3"/>
        </dgm:presLayoutVars>
      </dgm:prSet>
      <dgm:spPr/>
    </dgm:pt>
    <dgm:pt modelId="{F23D5D1A-32B4-4A3F-9E26-658424715FFA}" type="pres">
      <dgm:prSet presAssocID="{078A2032-8279-4BFB-A5C2-7DB8258CC9C4}" presName="rootConnector" presStyleLbl="node3" presStyleIdx="14" presStyleCnt="30"/>
      <dgm:spPr/>
    </dgm:pt>
    <dgm:pt modelId="{2ADB8DAC-2342-4810-A784-3BC4FD6B98A4}" type="pres">
      <dgm:prSet presAssocID="{078A2032-8279-4BFB-A5C2-7DB8258CC9C4}" presName="hierChild4" presStyleCnt="0"/>
      <dgm:spPr/>
    </dgm:pt>
    <dgm:pt modelId="{3530ED19-8FED-4B08-B21E-216228B8AE39}" type="pres">
      <dgm:prSet presAssocID="{078A2032-8279-4BFB-A5C2-7DB8258CC9C4}" presName="hierChild5" presStyleCnt="0"/>
      <dgm:spPr/>
    </dgm:pt>
    <dgm:pt modelId="{DA29F586-3407-4A6C-B698-3428008265C3}" type="pres">
      <dgm:prSet presAssocID="{8F53AAFB-232C-4A8F-B131-3F88890DEEE8}" presName="Name37" presStyleLbl="parChTrans1D3" presStyleIdx="15" presStyleCnt="30"/>
      <dgm:spPr/>
    </dgm:pt>
    <dgm:pt modelId="{39CB531B-5BA2-4F71-A728-C1616234623B}" type="pres">
      <dgm:prSet presAssocID="{FBE2EDF2-7E52-44A6-A10C-1724C8E85E8A}" presName="hierRoot2" presStyleCnt="0">
        <dgm:presLayoutVars>
          <dgm:hierBranch val="init"/>
        </dgm:presLayoutVars>
      </dgm:prSet>
      <dgm:spPr/>
    </dgm:pt>
    <dgm:pt modelId="{020DDF6E-8FE7-45B9-BB3F-903A4297FAC0}" type="pres">
      <dgm:prSet presAssocID="{FBE2EDF2-7E52-44A6-A10C-1724C8E85E8A}" presName="rootComposite" presStyleCnt="0"/>
      <dgm:spPr/>
    </dgm:pt>
    <dgm:pt modelId="{127E368C-5AA4-428D-BAD3-9993F0D85799}" type="pres">
      <dgm:prSet presAssocID="{FBE2EDF2-7E52-44A6-A10C-1724C8E85E8A}" presName="rootText" presStyleLbl="node3" presStyleIdx="15" presStyleCnt="30">
        <dgm:presLayoutVars>
          <dgm:chPref val="3"/>
        </dgm:presLayoutVars>
      </dgm:prSet>
      <dgm:spPr/>
    </dgm:pt>
    <dgm:pt modelId="{3C0C0866-BCBF-477E-85E6-954B227C6B21}" type="pres">
      <dgm:prSet presAssocID="{FBE2EDF2-7E52-44A6-A10C-1724C8E85E8A}" presName="rootConnector" presStyleLbl="node3" presStyleIdx="15" presStyleCnt="30"/>
      <dgm:spPr/>
    </dgm:pt>
    <dgm:pt modelId="{546094EA-9FDC-4D80-BB2C-30346091FD21}" type="pres">
      <dgm:prSet presAssocID="{FBE2EDF2-7E52-44A6-A10C-1724C8E85E8A}" presName="hierChild4" presStyleCnt="0"/>
      <dgm:spPr/>
    </dgm:pt>
    <dgm:pt modelId="{D3AE0ACF-3285-4612-86E5-C386F3C4D5D5}" type="pres">
      <dgm:prSet presAssocID="{FBE2EDF2-7E52-44A6-A10C-1724C8E85E8A}" presName="hierChild5" presStyleCnt="0"/>
      <dgm:spPr/>
    </dgm:pt>
    <dgm:pt modelId="{207B6612-2608-467D-BF4D-C511660D5E61}" type="pres">
      <dgm:prSet presAssocID="{70E3560C-4084-4F7F-AB25-8219999144D3}" presName="Name37" presStyleLbl="parChTrans1D3" presStyleIdx="16" presStyleCnt="30"/>
      <dgm:spPr/>
    </dgm:pt>
    <dgm:pt modelId="{1F13D133-A4DD-418D-9F30-E0C1F05859F7}" type="pres">
      <dgm:prSet presAssocID="{201C4009-4B20-41DD-BF97-05D721D6A92E}" presName="hierRoot2" presStyleCnt="0">
        <dgm:presLayoutVars>
          <dgm:hierBranch val="init"/>
        </dgm:presLayoutVars>
      </dgm:prSet>
      <dgm:spPr/>
    </dgm:pt>
    <dgm:pt modelId="{5297C25B-41A2-479B-929A-E8E7F35579EF}" type="pres">
      <dgm:prSet presAssocID="{201C4009-4B20-41DD-BF97-05D721D6A92E}" presName="rootComposite" presStyleCnt="0"/>
      <dgm:spPr/>
    </dgm:pt>
    <dgm:pt modelId="{A97FB6DA-2705-482D-83D0-964766A17A66}" type="pres">
      <dgm:prSet presAssocID="{201C4009-4B20-41DD-BF97-05D721D6A92E}" presName="rootText" presStyleLbl="node3" presStyleIdx="16" presStyleCnt="30">
        <dgm:presLayoutVars>
          <dgm:chPref val="3"/>
        </dgm:presLayoutVars>
      </dgm:prSet>
      <dgm:spPr/>
    </dgm:pt>
    <dgm:pt modelId="{B7A71DF0-A574-4947-9EFF-B6D3D71CDAFE}" type="pres">
      <dgm:prSet presAssocID="{201C4009-4B20-41DD-BF97-05D721D6A92E}" presName="rootConnector" presStyleLbl="node3" presStyleIdx="16" presStyleCnt="30"/>
      <dgm:spPr/>
    </dgm:pt>
    <dgm:pt modelId="{187263D4-F832-4AF0-B10B-D7382D91BA76}" type="pres">
      <dgm:prSet presAssocID="{201C4009-4B20-41DD-BF97-05D721D6A92E}" presName="hierChild4" presStyleCnt="0"/>
      <dgm:spPr/>
    </dgm:pt>
    <dgm:pt modelId="{3EA17D79-F3A3-4C5C-8A46-EA3705E9E59A}" type="pres">
      <dgm:prSet presAssocID="{201C4009-4B20-41DD-BF97-05D721D6A92E}" presName="hierChild5" presStyleCnt="0"/>
      <dgm:spPr/>
    </dgm:pt>
    <dgm:pt modelId="{E4EE3141-6395-469A-90E1-2D8257197769}" type="pres">
      <dgm:prSet presAssocID="{7D763D45-8F92-422F-A0DD-92CA9015EF0F}" presName="hierChild5" presStyleCnt="0"/>
      <dgm:spPr/>
    </dgm:pt>
    <dgm:pt modelId="{4DBE7B21-5891-4406-AD42-DF1C1C9B43A1}" type="pres">
      <dgm:prSet presAssocID="{7E4EA16C-4C06-475C-817D-B4BDC158E44A}" presName="Name37" presStyleLbl="parChTrans1D2" presStyleIdx="3" presStyleCnt="4"/>
      <dgm:spPr/>
    </dgm:pt>
    <dgm:pt modelId="{06BC342E-A654-4291-89AE-DBF0B952E0EA}" type="pres">
      <dgm:prSet presAssocID="{9EA59F04-9D1D-417E-8A09-38574E96D61F}" presName="hierRoot2" presStyleCnt="0">
        <dgm:presLayoutVars>
          <dgm:hierBranch val="init"/>
        </dgm:presLayoutVars>
      </dgm:prSet>
      <dgm:spPr/>
    </dgm:pt>
    <dgm:pt modelId="{07D0DEDF-3F55-4FFC-A6B1-4EC5CFFB882E}" type="pres">
      <dgm:prSet presAssocID="{9EA59F04-9D1D-417E-8A09-38574E96D61F}" presName="rootComposite" presStyleCnt="0"/>
      <dgm:spPr/>
    </dgm:pt>
    <dgm:pt modelId="{11F53C54-604A-43FA-82AF-C644FF45AD82}" type="pres">
      <dgm:prSet presAssocID="{9EA59F04-9D1D-417E-8A09-38574E96D61F}" presName="rootText" presStyleLbl="node2" presStyleIdx="3" presStyleCnt="4" custScaleX="143470" custScaleY="121153">
        <dgm:presLayoutVars>
          <dgm:chPref val="3"/>
        </dgm:presLayoutVars>
      </dgm:prSet>
      <dgm:spPr/>
    </dgm:pt>
    <dgm:pt modelId="{1B391071-3C88-4962-97B6-B9461B0F3CBF}" type="pres">
      <dgm:prSet presAssocID="{9EA59F04-9D1D-417E-8A09-38574E96D61F}" presName="rootConnector" presStyleLbl="node2" presStyleIdx="3" presStyleCnt="4"/>
      <dgm:spPr/>
    </dgm:pt>
    <dgm:pt modelId="{745E16F3-1AF6-4174-8DC3-3B386D80D7BF}" type="pres">
      <dgm:prSet presAssocID="{9EA59F04-9D1D-417E-8A09-38574E96D61F}" presName="hierChild4" presStyleCnt="0"/>
      <dgm:spPr/>
    </dgm:pt>
    <dgm:pt modelId="{139EC05C-030C-4C4A-A3EB-114C1A0BC867}" type="pres">
      <dgm:prSet presAssocID="{A3AB10AE-914F-40C5-B1E2-D23398782FCD}" presName="Name37" presStyleLbl="parChTrans1D3" presStyleIdx="17" presStyleCnt="30"/>
      <dgm:spPr/>
    </dgm:pt>
    <dgm:pt modelId="{C6603A44-FA88-4CF1-A0BE-4ACA9BD81140}" type="pres">
      <dgm:prSet presAssocID="{81A6610B-CE63-4BA7-B5B1-ABF56B4A3EBD}" presName="hierRoot2" presStyleCnt="0">
        <dgm:presLayoutVars>
          <dgm:hierBranch val="init"/>
        </dgm:presLayoutVars>
      </dgm:prSet>
      <dgm:spPr/>
    </dgm:pt>
    <dgm:pt modelId="{95FB196D-291E-4D4C-8C71-B4BEAC39AF0D}" type="pres">
      <dgm:prSet presAssocID="{81A6610B-CE63-4BA7-B5B1-ABF56B4A3EBD}" presName="rootComposite" presStyleCnt="0"/>
      <dgm:spPr/>
    </dgm:pt>
    <dgm:pt modelId="{07F41048-8210-4E41-BAD4-D3DD6726A565}" type="pres">
      <dgm:prSet presAssocID="{81A6610B-CE63-4BA7-B5B1-ABF56B4A3EBD}" presName="rootText" presStyleLbl="node3" presStyleIdx="17" presStyleCnt="30">
        <dgm:presLayoutVars>
          <dgm:chPref val="3"/>
        </dgm:presLayoutVars>
      </dgm:prSet>
      <dgm:spPr/>
    </dgm:pt>
    <dgm:pt modelId="{58AB6A3F-97DC-4751-A928-7B72E27A7E5E}" type="pres">
      <dgm:prSet presAssocID="{81A6610B-CE63-4BA7-B5B1-ABF56B4A3EBD}" presName="rootConnector" presStyleLbl="node3" presStyleIdx="17" presStyleCnt="30"/>
      <dgm:spPr/>
    </dgm:pt>
    <dgm:pt modelId="{FA775138-5E6E-4937-9F00-2F61F8803E87}" type="pres">
      <dgm:prSet presAssocID="{81A6610B-CE63-4BA7-B5B1-ABF56B4A3EBD}" presName="hierChild4" presStyleCnt="0"/>
      <dgm:spPr/>
    </dgm:pt>
    <dgm:pt modelId="{101D3872-19FB-47EE-85EB-63882A9EEE80}" type="pres">
      <dgm:prSet presAssocID="{81A6610B-CE63-4BA7-B5B1-ABF56B4A3EBD}" presName="hierChild5" presStyleCnt="0"/>
      <dgm:spPr/>
    </dgm:pt>
    <dgm:pt modelId="{14B6C0E3-6951-4324-8CCC-2BD09359DFCD}" type="pres">
      <dgm:prSet presAssocID="{BED3E483-8DEC-4CBC-97E3-61E8563946E7}" presName="Name37" presStyleLbl="parChTrans1D3" presStyleIdx="18" presStyleCnt="30"/>
      <dgm:spPr/>
    </dgm:pt>
    <dgm:pt modelId="{810E53A0-C2B0-47DA-BA74-28A242CECC72}" type="pres">
      <dgm:prSet presAssocID="{BC8F9465-BFE4-4A3E-BFFF-A58805A98BAD}" presName="hierRoot2" presStyleCnt="0">
        <dgm:presLayoutVars>
          <dgm:hierBranch val="init"/>
        </dgm:presLayoutVars>
      </dgm:prSet>
      <dgm:spPr/>
    </dgm:pt>
    <dgm:pt modelId="{135EC92A-F74F-42E2-9854-FB43C4EE2A74}" type="pres">
      <dgm:prSet presAssocID="{BC8F9465-BFE4-4A3E-BFFF-A58805A98BAD}" presName="rootComposite" presStyleCnt="0"/>
      <dgm:spPr/>
    </dgm:pt>
    <dgm:pt modelId="{8013FC0B-DA53-4C43-B09A-220956694B76}" type="pres">
      <dgm:prSet presAssocID="{BC8F9465-BFE4-4A3E-BFFF-A58805A98BAD}" presName="rootText" presStyleLbl="node3" presStyleIdx="18" presStyleCnt="30">
        <dgm:presLayoutVars>
          <dgm:chPref val="3"/>
        </dgm:presLayoutVars>
      </dgm:prSet>
      <dgm:spPr/>
    </dgm:pt>
    <dgm:pt modelId="{432B2B2C-4359-42DD-9854-B68B5E02F208}" type="pres">
      <dgm:prSet presAssocID="{BC8F9465-BFE4-4A3E-BFFF-A58805A98BAD}" presName="rootConnector" presStyleLbl="node3" presStyleIdx="18" presStyleCnt="30"/>
      <dgm:spPr/>
    </dgm:pt>
    <dgm:pt modelId="{8BB6DCB2-A13E-4B7A-AE9A-3A6AB34556DB}" type="pres">
      <dgm:prSet presAssocID="{BC8F9465-BFE4-4A3E-BFFF-A58805A98BAD}" presName="hierChild4" presStyleCnt="0"/>
      <dgm:spPr/>
    </dgm:pt>
    <dgm:pt modelId="{9EECA1E8-EFC8-4F9D-A855-04A6A793E0FB}" type="pres">
      <dgm:prSet presAssocID="{BC8F9465-BFE4-4A3E-BFFF-A58805A98BAD}" presName="hierChild5" presStyleCnt="0"/>
      <dgm:spPr/>
    </dgm:pt>
    <dgm:pt modelId="{B66F2C75-08B8-4019-81F2-C46AECC6C415}" type="pres">
      <dgm:prSet presAssocID="{6EF7871A-4C94-4057-8180-527055AF0F6E}" presName="Name37" presStyleLbl="parChTrans1D3" presStyleIdx="19" presStyleCnt="30"/>
      <dgm:spPr/>
    </dgm:pt>
    <dgm:pt modelId="{C673CBA9-FC36-43A4-B69A-46A06825CB09}" type="pres">
      <dgm:prSet presAssocID="{55755A74-C2ED-4920-9393-CAF9F2A66A09}" presName="hierRoot2" presStyleCnt="0">
        <dgm:presLayoutVars>
          <dgm:hierBranch val="init"/>
        </dgm:presLayoutVars>
      </dgm:prSet>
      <dgm:spPr/>
    </dgm:pt>
    <dgm:pt modelId="{CE71E774-2D67-41E9-AD20-5708CE0EB47A}" type="pres">
      <dgm:prSet presAssocID="{55755A74-C2ED-4920-9393-CAF9F2A66A09}" presName="rootComposite" presStyleCnt="0"/>
      <dgm:spPr/>
    </dgm:pt>
    <dgm:pt modelId="{293A5E74-4026-4126-849C-894A7FFCC591}" type="pres">
      <dgm:prSet presAssocID="{55755A74-C2ED-4920-9393-CAF9F2A66A09}" presName="rootText" presStyleLbl="node3" presStyleIdx="19" presStyleCnt="30">
        <dgm:presLayoutVars>
          <dgm:chPref val="3"/>
        </dgm:presLayoutVars>
      </dgm:prSet>
      <dgm:spPr/>
    </dgm:pt>
    <dgm:pt modelId="{077A031C-D710-4D84-A2F5-182ECD02C0D6}" type="pres">
      <dgm:prSet presAssocID="{55755A74-C2ED-4920-9393-CAF9F2A66A09}" presName="rootConnector" presStyleLbl="node3" presStyleIdx="19" presStyleCnt="30"/>
      <dgm:spPr/>
    </dgm:pt>
    <dgm:pt modelId="{026E5565-52D2-4B5B-980D-750110870C5A}" type="pres">
      <dgm:prSet presAssocID="{55755A74-C2ED-4920-9393-CAF9F2A66A09}" presName="hierChild4" presStyleCnt="0"/>
      <dgm:spPr/>
    </dgm:pt>
    <dgm:pt modelId="{0F704B45-FB6A-4EFB-A33E-6529DC207CF5}" type="pres">
      <dgm:prSet presAssocID="{55755A74-C2ED-4920-9393-CAF9F2A66A09}" presName="hierChild5" presStyleCnt="0"/>
      <dgm:spPr/>
    </dgm:pt>
    <dgm:pt modelId="{E08FD2B6-3AD4-485B-8D5B-B24FEA7D8F46}" type="pres">
      <dgm:prSet presAssocID="{168917F4-2FD5-420D-8481-F5A6AE9D281A}" presName="Name37" presStyleLbl="parChTrans1D3" presStyleIdx="20" presStyleCnt="30"/>
      <dgm:spPr/>
    </dgm:pt>
    <dgm:pt modelId="{BEA20FAC-D5FF-41CF-8572-D6892873E08B}" type="pres">
      <dgm:prSet presAssocID="{A4C93306-5817-4E4D-8B3F-9C63DCDBC9DF}" presName="hierRoot2" presStyleCnt="0">
        <dgm:presLayoutVars>
          <dgm:hierBranch val="init"/>
        </dgm:presLayoutVars>
      </dgm:prSet>
      <dgm:spPr/>
    </dgm:pt>
    <dgm:pt modelId="{BE8D4234-FC9E-4ACC-8A9D-A05CAB98CCA6}" type="pres">
      <dgm:prSet presAssocID="{A4C93306-5817-4E4D-8B3F-9C63DCDBC9DF}" presName="rootComposite" presStyleCnt="0"/>
      <dgm:spPr/>
    </dgm:pt>
    <dgm:pt modelId="{E433D930-21B3-4A19-BC80-AE4D1050618E}" type="pres">
      <dgm:prSet presAssocID="{A4C93306-5817-4E4D-8B3F-9C63DCDBC9DF}" presName="rootText" presStyleLbl="node3" presStyleIdx="20" presStyleCnt="30">
        <dgm:presLayoutVars>
          <dgm:chPref val="3"/>
        </dgm:presLayoutVars>
      </dgm:prSet>
      <dgm:spPr/>
    </dgm:pt>
    <dgm:pt modelId="{27D137F3-94B1-4058-B5EA-A0EDAD7D3702}" type="pres">
      <dgm:prSet presAssocID="{A4C93306-5817-4E4D-8B3F-9C63DCDBC9DF}" presName="rootConnector" presStyleLbl="node3" presStyleIdx="20" presStyleCnt="30"/>
      <dgm:spPr/>
    </dgm:pt>
    <dgm:pt modelId="{4EB57E7D-3A01-4A07-BD71-6064D76D95BA}" type="pres">
      <dgm:prSet presAssocID="{A4C93306-5817-4E4D-8B3F-9C63DCDBC9DF}" presName="hierChild4" presStyleCnt="0"/>
      <dgm:spPr/>
    </dgm:pt>
    <dgm:pt modelId="{95CBA752-C27A-4457-8F6F-7C7EFB5B8816}" type="pres">
      <dgm:prSet presAssocID="{A4C93306-5817-4E4D-8B3F-9C63DCDBC9DF}" presName="hierChild5" presStyleCnt="0"/>
      <dgm:spPr/>
    </dgm:pt>
    <dgm:pt modelId="{BDB728FD-5CAD-43AC-B453-E88CAD92E7A3}" type="pres">
      <dgm:prSet presAssocID="{5891AA3F-0B46-4F0B-B7F0-F1B18E1BC8F2}" presName="Name37" presStyleLbl="parChTrans1D3" presStyleIdx="21" presStyleCnt="30"/>
      <dgm:spPr/>
    </dgm:pt>
    <dgm:pt modelId="{3B235481-BF78-46E0-9044-6D1E614B0A8A}" type="pres">
      <dgm:prSet presAssocID="{BAF3005F-1441-4698-959C-19D6B592E1D9}" presName="hierRoot2" presStyleCnt="0">
        <dgm:presLayoutVars>
          <dgm:hierBranch val="init"/>
        </dgm:presLayoutVars>
      </dgm:prSet>
      <dgm:spPr/>
    </dgm:pt>
    <dgm:pt modelId="{FFA7300C-8542-4E79-BDE2-3252BC95D586}" type="pres">
      <dgm:prSet presAssocID="{BAF3005F-1441-4698-959C-19D6B592E1D9}" presName="rootComposite" presStyleCnt="0"/>
      <dgm:spPr/>
    </dgm:pt>
    <dgm:pt modelId="{A350C07E-6971-48A7-9C9B-A746256E4BF3}" type="pres">
      <dgm:prSet presAssocID="{BAF3005F-1441-4698-959C-19D6B592E1D9}" presName="rootText" presStyleLbl="node3" presStyleIdx="21" presStyleCnt="30">
        <dgm:presLayoutVars>
          <dgm:chPref val="3"/>
        </dgm:presLayoutVars>
      </dgm:prSet>
      <dgm:spPr/>
    </dgm:pt>
    <dgm:pt modelId="{D1E5FFBA-86EC-43C2-BB21-9AC5806B6FCE}" type="pres">
      <dgm:prSet presAssocID="{BAF3005F-1441-4698-959C-19D6B592E1D9}" presName="rootConnector" presStyleLbl="node3" presStyleIdx="21" presStyleCnt="30"/>
      <dgm:spPr/>
    </dgm:pt>
    <dgm:pt modelId="{B0B8513B-F18F-4F42-8994-8EC234070643}" type="pres">
      <dgm:prSet presAssocID="{BAF3005F-1441-4698-959C-19D6B592E1D9}" presName="hierChild4" presStyleCnt="0"/>
      <dgm:spPr/>
    </dgm:pt>
    <dgm:pt modelId="{8077DE30-39F7-4297-980E-22AD5B76CD99}" type="pres">
      <dgm:prSet presAssocID="{BAF3005F-1441-4698-959C-19D6B592E1D9}" presName="hierChild5" presStyleCnt="0"/>
      <dgm:spPr/>
    </dgm:pt>
    <dgm:pt modelId="{1B62DFEF-8FE9-4687-ABC5-11EB4B223F68}" type="pres">
      <dgm:prSet presAssocID="{72A4B5FB-2C0A-4371-9E25-BCB47D414680}" presName="Name37" presStyleLbl="parChTrans1D3" presStyleIdx="22" presStyleCnt="30"/>
      <dgm:spPr/>
    </dgm:pt>
    <dgm:pt modelId="{1CC33751-B3E8-4BEC-BAFF-AB9B14D074D1}" type="pres">
      <dgm:prSet presAssocID="{3EC9B3EF-9501-46AF-8943-883949B150CB}" presName="hierRoot2" presStyleCnt="0">
        <dgm:presLayoutVars>
          <dgm:hierBranch val="init"/>
        </dgm:presLayoutVars>
      </dgm:prSet>
      <dgm:spPr/>
    </dgm:pt>
    <dgm:pt modelId="{972894D7-5AF9-4D16-BCD2-504BDFB9BA36}" type="pres">
      <dgm:prSet presAssocID="{3EC9B3EF-9501-46AF-8943-883949B150CB}" presName="rootComposite" presStyleCnt="0"/>
      <dgm:spPr/>
    </dgm:pt>
    <dgm:pt modelId="{C7244943-13C6-43B1-8641-F5CFBA30886E}" type="pres">
      <dgm:prSet presAssocID="{3EC9B3EF-9501-46AF-8943-883949B150CB}" presName="rootText" presStyleLbl="node3" presStyleIdx="22" presStyleCnt="30">
        <dgm:presLayoutVars>
          <dgm:chPref val="3"/>
        </dgm:presLayoutVars>
      </dgm:prSet>
      <dgm:spPr/>
    </dgm:pt>
    <dgm:pt modelId="{22E80EFF-EE3F-4620-BF13-2BD1099CD384}" type="pres">
      <dgm:prSet presAssocID="{3EC9B3EF-9501-46AF-8943-883949B150CB}" presName="rootConnector" presStyleLbl="node3" presStyleIdx="22" presStyleCnt="30"/>
      <dgm:spPr/>
    </dgm:pt>
    <dgm:pt modelId="{7FF20CE3-C344-4D5C-8322-6A901CF3454F}" type="pres">
      <dgm:prSet presAssocID="{3EC9B3EF-9501-46AF-8943-883949B150CB}" presName="hierChild4" presStyleCnt="0"/>
      <dgm:spPr/>
    </dgm:pt>
    <dgm:pt modelId="{F557D10D-6E3A-4F01-96B0-19ABF3D2929E}" type="pres">
      <dgm:prSet presAssocID="{3EC9B3EF-9501-46AF-8943-883949B150CB}" presName="hierChild5" presStyleCnt="0"/>
      <dgm:spPr/>
    </dgm:pt>
    <dgm:pt modelId="{F9FC790B-9FA8-430E-83A4-44DA5F65B091}" type="pres">
      <dgm:prSet presAssocID="{F05D828B-C288-4DFF-9C70-0D5329CCB7AC}" presName="Name37" presStyleLbl="parChTrans1D3" presStyleIdx="23" presStyleCnt="30"/>
      <dgm:spPr/>
    </dgm:pt>
    <dgm:pt modelId="{D40D2245-C5B1-4A11-9B2E-E373F43B574A}" type="pres">
      <dgm:prSet presAssocID="{86DE9C1C-7F1B-460F-8550-C492ED57E336}" presName="hierRoot2" presStyleCnt="0">
        <dgm:presLayoutVars>
          <dgm:hierBranch val="init"/>
        </dgm:presLayoutVars>
      </dgm:prSet>
      <dgm:spPr/>
    </dgm:pt>
    <dgm:pt modelId="{651012E7-4C46-41DD-9CAF-88E60C39888F}" type="pres">
      <dgm:prSet presAssocID="{86DE9C1C-7F1B-460F-8550-C492ED57E336}" presName="rootComposite" presStyleCnt="0"/>
      <dgm:spPr/>
    </dgm:pt>
    <dgm:pt modelId="{125E7CD0-6DD1-414C-89E6-91FED57E76E3}" type="pres">
      <dgm:prSet presAssocID="{86DE9C1C-7F1B-460F-8550-C492ED57E336}" presName="rootText" presStyleLbl="node3" presStyleIdx="23" presStyleCnt="30">
        <dgm:presLayoutVars>
          <dgm:chPref val="3"/>
        </dgm:presLayoutVars>
      </dgm:prSet>
      <dgm:spPr/>
    </dgm:pt>
    <dgm:pt modelId="{1EC3FC1D-3F83-4E5C-A2DC-82F3094CF6A4}" type="pres">
      <dgm:prSet presAssocID="{86DE9C1C-7F1B-460F-8550-C492ED57E336}" presName="rootConnector" presStyleLbl="node3" presStyleIdx="23" presStyleCnt="30"/>
      <dgm:spPr/>
    </dgm:pt>
    <dgm:pt modelId="{D4983885-F070-4D51-9969-F30F112EF528}" type="pres">
      <dgm:prSet presAssocID="{86DE9C1C-7F1B-460F-8550-C492ED57E336}" presName="hierChild4" presStyleCnt="0"/>
      <dgm:spPr/>
    </dgm:pt>
    <dgm:pt modelId="{FB5FB86B-66F0-41A3-BBFB-54222C3CB56B}" type="pres">
      <dgm:prSet presAssocID="{86DE9C1C-7F1B-460F-8550-C492ED57E336}" presName="hierChild5" presStyleCnt="0"/>
      <dgm:spPr/>
    </dgm:pt>
    <dgm:pt modelId="{16079A8E-786D-4BDF-833E-F8A6D2B233B6}" type="pres">
      <dgm:prSet presAssocID="{4C486678-4B0D-40D2-B8CF-72B3405DF17F}" presName="Name37" presStyleLbl="parChTrans1D3" presStyleIdx="24" presStyleCnt="30"/>
      <dgm:spPr/>
    </dgm:pt>
    <dgm:pt modelId="{C33FA41E-09FB-41C8-9260-B641CC58CE75}" type="pres">
      <dgm:prSet presAssocID="{7C80630C-24B0-48C2-964A-533C3EA53B41}" presName="hierRoot2" presStyleCnt="0">
        <dgm:presLayoutVars>
          <dgm:hierBranch val="init"/>
        </dgm:presLayoutVars>
      </dgm:prSet>
      <dgm:spPr/>
    </dgm:pt>
    <dgm:pt modelId="{29CA82BA-A20D-46E5-A46C-40A1E6207241}" type="pres">
      <dgm:prSet presAssocID="{7C80630C-24B0-48C2-964A-533C3EA53B41}" presName="rootComposite" presStyleCnt="0"/>
      <dgm:spPr/>
    </dgm:pt>
    <dgm:pt modelId="{0E612438-224E-446E-9163-4117F8F08AE1}" type="pres">
      <dgm:prSet presAssocID="{7C80630C-24B0-48C2-964A-533C3EA53B41}" presName="rootText" presStyleLbl="node3" presStyleIdx="24" presStyleCnt="30">
        <dgm:presLayoutVars>
          <dgm:chPref val="3"/>
        </dgm:presLayoutVars>
      </dgm:prSet>
      <dgm:spPr/>
    </dgm:pt>
    <dgm:pt modelId="{481F27D4-6A71-4652-B284-7FADBAA75AE2}" type="pres">
      <dgm:prSet presAssocID="{7C80630C-24B0-48C2-964A-533C3EA53B41}" presName="rootConnector" presStyleLbl="node3" presStyleIdx="24" presStyleCnt="30"/>
      <dgm:spPr/>
    </dgm:pt>
    <dgm:pt modelId="{F5FBE6D6-D24C-4BAB-B511-56073E330927}" type="pres">
      <dgm:prSet presAssocID="{7C80630C-24B0-48C2-964A-533C3EA53B41}" presName="hierChild4" presStyleCnt="0"/>
      <dgm:spPr/>
    </dgm:pt>
    <dgm:pt modelId="{112F9C67-74EC-4011-A08C-943D243B4C6F}" type="pres">
      <dgm:prSet presAssocID="{7C80630C-24B0-48C2-964A-533C3EA53B41}" presName="hierChild5" presStyleCnt="0"/>
      <dgm:spPr/>
    </dgm:pt>
    <dgm:pt modelId="{DB374825-B793-413C-9EAE-858ACF201B75}" type="pres">
      <dgm:prSet presAssocID="{91967AE6-0AA7-4A4F-93AC-2D7BA774A1DD}" presName="Name37" presStyleLbl="parChTrans1D3" presStyleIdx="25" presStyleCnt="30"/>
      <dgm:spPr/>
    </dgm:pt>
    <dgm:pt modelId="{C4BBE62B-FAE6-435D-A185-F9E0F4C1F3F7}" type="pres">
      <dgm:prSet presAssocID="{C4E938D4-3129-43AC-9759-9F7F92F389F3}" presName="hierRoot2" presStyleCnt="0">
        <dgm:presLayoutVars>
          <dgm:hierBranch val="init"/>
        </dgm:presLayoutVars>
      </dgm:prSet>
      <dgm:spPr/>
    </dgm:pt>
    <dgm:pt modelId="{1E14A7D2-F839-4B24-9C10-A66D133D148F}" type="pres">
      <dgm:prSet presAssocID="{C4E938D4-3129-43AC-9759-9F7F92F389F3}" presName="rootComposite" presStyleCnt="0"/>
      <dgm:spPr/>
    </dgm:pt>
    <dgm:pt modelId="{08C0D149-3CEA-4611-95A5-39FA7D79D0F7}" type="pres">
      <dgm:prSet presAssocID="{C4E938D4-3129-43AC-9759-9F7F92F389F3}" presName="rootText" presStyleLbl="node3" presStyleIdx="25" presStyleCnt="30">
        <dgm:presLayoutVars>
          <dgm:chPref val="3"/>
        </dgm:presLayoutVars>
      </dgm:prSet>
      <dgm:spPr/>
    </dgm:pt>
    <dgm:pt modelId="{D7B8241B-5B37-4D5C-BB15-045686D2140F}" type="pres">
      <dgm:prSet presAssocID="{C4E938D4-3129-43AC-9759-9F7F92F389F3}" presName="rootConnector" presStyleLbl="node3" presStyleIdx="25" presStyleCnt="30"/>
      <dgm:spPr/>
    </dgm:pt>
    <dgm:pt modelId="{8B173C35-3E3B-4FEE-9913-5E92CC6C716F}" type="pres">
      <dgm:prSet presAssocID="{C4E938D4-3129-43AC-9759-9F7F92F389F3}" presName="hierChild4" presStyleCnt="0"/>
      <dgm:spPr/>
    </dgm:pt>
    <dgm:pt modelId="{881E06BF-0967-4BAC-8DB9-54EAB62C317C}" type="pres">
      <dgm:prSet presAssocID="{C4E938D4-3129-43AC-9759-9F7F92F389F3}" presName="hierChild5" presStyleCnt="0"/>
      <dgm:spPr/>
    </dgm:pt>
    <dgm:pt modelId="{C2CC3084-A75D-45A3-9312-4C824379A36D}" type="pres">
      <dgm:prSet presAssocID="{36FE3B9B-04FC-4DBF-B9FF-0A3E398B1933}" presName="Name37" presStyleLbl="parChTrans1D3" presStyleIdx="26" presStyleCnt="30"/>
      <dgm:spPr/>
    </dgm:pt>
    <dgm:pt modelId="{007F88D6-1C1B-4EED-87B0-B23D43AF1298}" type="pres">
      <dgm:prSet presAssocID="{9E8C7E52-141C-42AB-9337-9E9DAF3CE579}" presName="hierRoot2" presStyleCnt="0">
        <dgm:presLayoutVars>
          <dgm:hierBranch val="init"/>
        </dgm:presLayoutVars>
      </dgm:prSet>
      <dgm:spPr/>
    </dgm:pt>
    <dgm:pt modelId="{06506A51-24F6-44C6-B826-C4E2F52B5080}" type="pres">
      <dgm:prSet presAssocID="{9E8C7E52-141C-42AB-9337-9E9DAF3CE579}" presName="rootComposite" presStyleCnt="0"/>
      <dgm:spPr/>
    </dgm:pt>
    <dgm:pt modelId="{00DAE3F1-06B1-42E6-ACCC-3076ECA3D50D}" type="pres">
      <dgm:prSet presAssocID="{9E8C7E52-141C-42AB-9337-9E9DAF3CE579}" presName="rootText" presStyleLbl="node3" presStyleIdx="26" presStyleCnt="30">
        <dgm:presLayoutVars>
          <dgm:chPref val="3"/>
        </dgm:presLayoutVars>
      </dgm:prSet>
      <dgm:spPr/>
    </dgm:pt>
    <dgm:pt modelId="{AD7ECFF3-9195-47C3-87F3-3F8BC3635840}" type="pres">
      <dgm:prSet presAssocID="{9E8C7E52-141C-42AB-9337-9E9DAF3CE579}" presName="rootConnector" presStyleLbl="node3" presStyleIdx="26" presStyleCnt="30"/>
      <dgm:spPr/>
    </dgm:pt>
    <dgm:pt modelId="{EB2927F2-F231-43C3-9B65-B9F6D8C59B4D}" type="pres">
      <dgm:prSet presAssocID="{9E8C7E52-141C-42AB-9337-9E9DAF3CE579}" presName="hierChild4" presStyleCnt="0"/>
      <dgm:spPr/>
    </dgm:pt>
    <dgm:pt modelId="{FD7ADA30-0871-45F6-8E51-6C7839BC38B6}" type="pres">
      <dgm:prSet presAssocID="{9E8C7E52-141C-42AB-9337-9E9DAF3CE579}" presName="hierChild5" presStyleCnt="0"/>
      <dgm:spPr/>
    </dgm:pt>
    <dgm:pt modelId="{756CA44B-E5DC-48C3-8952-F281F66AD9D8}" type="pres">
      <dgm:prSet presAssocID="{7657EA1B-5DDA-484E-8AC4-BA01786A6109}" presName="Name37" presStyleLbl="parChTrans1D3" presStyleIdx="27" presStyleCnt="30"/>
      <dgm:spPr/>
    </dgm:pt>
    <dgm:pt modelId="{6B62C779-79C1-4C84-AB6E-FF3383CA0517}" type="pres">
      <dgm:prSet presAssocID="{4DD30805-E55D-451E-B6D4-CBB7B023B187}" presName="hierRoot2" presStyleCnt="0">
        <dgm:presLayoutVars>
          <dgm:hierBranch val="init"/>
        </dgm:presLayoutVars>
      </dgm:prSet>
      <dgm:spPr/>
    </dgm:pt>
    <dgm:pt modelId="{5DCF7C56-460E-4E45-ABC4-60CE9924E521}" type="pres">
      <dgm:prSet presAssocID="{4DD30805-E55D-451E-B6D4-CBB7B023B187}" presName="rootComposite" presStyleCnt="0"/>
      <dgm:spPr/>
    </dgm:pt>
    <dgm:pt modelId="{44152DDE-34E9-4D0B-B0E3-64A69C499AAC}" type="pres">
      <dgm:prSet presAssocID="{4DD30805-E55D-451E-B6D4-CBB7B023B187}" presName="rootText" presStyleLbl="node3" presStyleIdx="27" presStyleCnt="30">
        <dgm:presLayoutVars>
          <dgm:chPref val="3"/>
        </dgm:presLayoutVars>
      </dgm:prSet>
      <dgm:spPr/>
    </dgm:pt>
    <dgm:pt modelId="{46A38030-678F-478B-9569-05C7BFBB563C}" type="pres">
      <dgm:prSet presAssocID="{4DD30805-E55D-451E-B6D4-CBB7B023B187}" presName="rootConnector" presStyleLbl="node3" presStyleIdx="27" presStyleCnt="30"/>
      <dgm:spPr/>
    </dgm:pt>
    <dgm:pt modelId="{BBE65D42-E43F-4AEA-BBE4-7801F2AFEC5B}" type="pres">
      <dgm:prSet presAssocID="{4DD30805-E55D-451E-B6D4-CBB7B023B187}" presName="hierChild4" presStyleCnt="0"/>
      <dgm:spPr/>
    </dgm:pt>
    <dgm:pt modelId="{DA3D31B6-1966-46E3-9496-5356DDD1228F}" type="pres">
      <dgm:prSet presAssocID="{4DD30805-E55D-451E-B6D4-CBB7B023B187}" presName="hierChild5" presStyleCnt="0"/>
      <dgm:spPr/>
    </dgm:pt>
    <dgm:pt modelId="{10D1DB74-7963-4FA8-A9EB-4C54721757C0}" type="pres">
      <dgm:prSet presAssocID="{80E4EB7C-FF33-457C-B439-8DB439336E08}" presName="Name37" presStyleLbl="parChTrans1D3" presStyleIdx="28" presStyleCnt="30"/>
      <dgm:spPr/>
    </dgm:pt>
    <dgm:pt modelId="{4925D312-058D-4BB6-B8F0-94810020469D}" type="pres">
      <dgm:prSet presAssocID="{3E3F9750-6964-47CA-A63E-E5F28915E112}" presName="hierRoot2" presStyleCnt="0">
        <dgm:presLayoutVars>
          <dgm:hierBranch val="init"/>
        </dgm:presLayoutVars>
      </dgm:prSet>
      <dgm:spPr/>
    </dgm:pt>
    <dgm:pt modelId="{EF372E29-1FBB-470D-8AE1-F6499B7793F3}" type="pres">
      <dgm:prSet presAssocID="{3E3F9750-6964-47CA-A63E-E5F28915E112}" presName="rootComposite" presStyleCnt="0"/>
      <dgm:spPr/>
    </dgm:pt>
    <dgm:pt modelId="{4EC28E61-806D-41CF-B511-647B79CDB7E8}" type="pres">
      <dgm:prSet presAssocID="{3E3F9750-6964-47CA-A63E-E5F28915E112}" presName="rootText" presStyleLbl="node3" presStyleIdx="28" presStyleCnt="30">
        <dgm:presLayoutVars>
          <dgm:chPref val="3"/>
        </dgm:presLayoutVars>
      </dgm:prSet>
      <dgm:spPr/>
    </dgm:pt>
    <dgm:pt modelId="{BBF851D5-ACF3-40D1-9CC2-6BF01616055A}" type="pres">
      <dgm:prSet presAssocID="{3E3F9750-6964-47CA-A63E-E5F28915E112}" presName="rootConnector" presStyleLbl="node3" presStyleIdx="28" presStyleCnt="30"/>
      <dgm:spPr/>
    </dgm:pt>
    <dgm:pt modelId="{CD5ECB51-FD40-4A96-BBEF-2DCB288AB234}" type="pres">
      <dgm:prSet presAssocID="{3E3F9750-6964-47CA-A63E-E5F28915E112}" presName="hierChild4" presStyleCnt="0"/>
      <dgm:spPr/>
    </dgm:pt>
    <dgm:pt modelId="{D6A6F667-AD76-4C30-88B5-1FFD994524BB}" type="pres">
      <dgm:prSet presAssocID="{3E3F9750-6964-47CA-A63E-E5F28915E112}" presName="hierChild5" presStyleCnt="0"/>
      <dgm:spPr/>
    </dgm:pt>
    <dgm:pt modelId="{763BF404-6EE2-4917-B09E-58CA8A124870}" type="pres">
      <dgm:prSet presAssocID="{3C54B1C8-BCAA-4B62-A4C2-DEE5EE4E7A73}" presName="Name37" presStyleLbl="parChTrans1D3" presStyleIdx="29" presStyleCnt="30"/>
      <dgm:spPr/>
    </dgm:pt>
    <dgm:pt modelId="{2A8D1473-5D76-41B0-8118-888EEFEDBCA0}" type="pres">
      <dgm:prSet presAssocID="{214285C8-B76D-4891-819E-64823F53377A}" presName="hierRoot2" presStyleCnt="0">
        <dgm:presLayoutVars>
          <dgm:hierBranch val="init"/>
        </dgm:presLayoutVars>
      </dgm:prSet>
      <dgm:spPr/>
    </dgm:pt>
    <dgm:pt modelId="{670E2F9B-CF13-40FE-908F-3B0D47679B7F}" type="pres">
      <dgm:prSet presAssocID="{214285C8-B76D-4891-819E-64823F53377A}" presName="rootComposite" presStyleCnt="0"/>
      <dgm:spPr/>
    </dgm:pt>
    <dgm:pt modelId="{304C5046-5404-44EE-8A86-C44AD904A8DD}" type="pres">
      <dgm:prSet presAssocID="{214285C8-B76D-4891-819E-64823F53377A}" presName="rootText" presStyleLbl="node3" presStyleIdx="29" presStyleCnt="30">
        <dgm:presLayoutVars>
          <dgm:chPref val="3"/>
        </dgm:presLayoutVars>
      </dgm:prSet>
      <dgm:spPr/>
    </dgm:pt>
    <dgm:pt modelId="{6FE1CCEB-09BA-4554-9F40-DD4C01A9F21A}" type="pres">
      <dgm:prSet presAssocID="{214285C8-B76D-4891-819E-64823F53377A}" presName="rootConnector" presStyleLbl="node3" presStyleIdx="29" presStyleCnt="30"/>
      <dgm:spPr/>
    </dgm:pt>
    <dgm:pt modelId="{52984FC4-0FA8-4C4D-B930-79C7CBB4842D}" type="pres">
      <dgm:prSet presAssocID="{214285C8-B76D-4891-819E-64823F53377A}" presName="hierChild4" presStyleCnt="0"/>
      <dgm:spPr/>
    </dgm:pt>
    <dgm:pt modelId="{108E4FD5-7851-4554-9F46-4B088D276BC6}" type="pres">
      <dgm:prSet presAssocID="{214285C8-B76D-4891-819E-64823F53377A}" presName="hierChild5" presStyleCnt="0"/>
      <dgm:spPr/>
    </dgm:pt>
    <dgm:pt modelId="{CBD8DD70-8003-448E-AFED-1C0AC51409AA}" type="pres">
      <dgm:prSet presAssocID="{9EA59F04-9D1D-417E-8A09-38574E96D61F}" presName="hierChild5" presStyleCnt="0"/>
      <dgm:spPr/>
    </dgm:pt>
    <dgm:pt modelId="{32582067-3B43-49D2-B843-9C6F75BF5353}" type="pres">
      <dgm:prSet presAssocID="{5FC48E2D-9800-4B89-A6B1-50B5FCD81683}" presName="hierChild3" presStyleCnt="0"/>
      <dgm:spPr/>
    </dgm:pt>
  </dgm:ptLst>
  <dgm:cxnLst>
    <dgm:cxn modelId="{A6E7D000-60BD-49D4-96A0-6B5A52ED98D7}" type="presOf" srcId="{5FC48E2D-9800-4B89-A6B1-50B5FCD81683}" destId="{3F3EF403-DA0F-49FD-9691-B1C108C0D49F}" srcOrd="0" destOrd="0" presId="urn:microsoft.com/office/officeart/2005/8/layout/orgChart1"/>
    <dgm:cxn modelId="{D541E701-01CE-4184-BB98-57F2301C1678}" srcId="{7D763D45-8F92-422F-A0DD-92CA9015EF0F}" destId="{87C743C4-C20A-4BED-AEB5-67619D716BED}" srcOrd="6" destOrd="0" parTransId="{0D200837-D8AF-405B-AF3E-AD59CA65AD52}" sibTransId="{BFB616C1-09D2-4A2B-9C29-31501D6841D0}"/>
    <dgm:cxn modelId="{16483402-7801-4A2D-8F38-87F8CD4B8D3B}" srcId="{7D763D45-8F92-422F-A0DD-92CA9015EF0F}" destId="{078A2032-8279-4BFB-A5C2-7DB8258CC9C4}" srcOrd="7" destOrd="0" parTransId="{28C74844-225B-42D6-9C97-3592E47A7EC5}" sibTransId="{E9138761-D9A6-45CE-969B-67C7EED4E167}"/>
    <dgm:cxn modelId="{115BBC02-7403-4343-851A-1579692E81CD}" type="presOf" srcId="{4DD30805-E55D-451E-B6D4-CBB7B023B187}" destId="{44152DDE-34E9-4D0B-B0E3-64A69C499AAC}" srcOrd="0" destOrd="0" presId="urn:microsoft.com/office/officeart/2005/8/layout/orgChart1"/>
    <dgm:cxn modelId="{13058E07-B202-4AA6-9F6E-DED095783080}" type="presOf" srcId="{7657EA1B-5DDA-484E-8AC4-BA01786A6109}" destId="{756CA44B-E5DC-48C3-8952-F281F66AD9D8}" srcOrd="0" destOrd="0" presId="urn:microsoft.com/office/officeart/2005/8/layout/orgChart1"/>
    <dgm:cxn modelId="{0C867E0A-3A22-46DB-A506-65BC59C10F7A}" type="presOf" srcId="{9E8C7E52-141C-42AB-9337-9E9DAF3CE579}" destId="{00DAE3F1-06B1-42E6-ACCC-3076ECA3D50D}" srcOrd="0" destOrd="0" presId="urn:microsoft.com/office/officeart/2005/8/layout/orgChart1"/>
    <dgm:cxn modelId="{7D5B210C-4BEE-40CC-A976-088BBAB3740F}" type="presOf" srcId="{9E0B903E-9BA4-449C-BEF7-9A7F7CB1F198}" destId="{EB9A99BA-C39D-4919-9816-8DAC834C30C1}" srcOrd="0" destOrd="0" presId="urn:microsoft.com/office/officeart/2005/8/layout/orgChart1"/>
    <dgm:cxn modelId="{7606BD0C-9939-468B-A871-1224E28E5F33}" type="presOf" srcId="{0413111E-F2FE-4B37-96E4-D1AF65966EDE}" destId="{61750B2F-A530-4D5A-847B-41160F375DBD}" srcOrd="0" destOrd="0" presId="urn:microsoft.com/office/officeart/2005/8/layout/orgChart1"/>
    <dgm:cxn modelId="{A9DF180E-8475-4B14-8A74-11C1E3ADC71F}" type="presOf" srcId="{3EC9B3EF-9501-46AF-8943-883949B150CB}" destId="{C7244943-13C6-43B1-8641-F5CFBA30886E}" srcOrd="0" destOrd="0" presId="urn:microsoft.com/office/officeart/2005/8/layout/orgChart1"/>
    <dgm:cxn modelId="{C5894410-1945-4F3F-BC36-1A10339DC9D1}" type="presOf" srcId="{896C0EC5-F3EC-4A14-B5E5-AE1BD3D95D7B}" destId="{ACF10C49-E094-4913-B630-48420372CA3D}" srcOrd="0" destOrd="0" presId="urn:microsoft.com/office/officeart/2005/8/layout/orgChart1"/>
    <dgm:cxn modelId="{93277B12-2E7A-4701-83DD-C6543D03DE80}" type="presOf" srcId="{88324BA9-ED1A-4E82-B4C5-8F9D4CF87C48}" destId="{FBF327D2-540D-42A9-BB76-0B53BF66FA2B}" srcOrd="0" destOrd="0" presId="urn:microsoft.com/office/officeart/2005/8/layout/orgChart1"/>
    <dgm:cxn modelId="{F2503613-4E0B-4C91-9AD6-42FBC4D025F4}" type="presOf" srcId="{A3AB10AE-914F-40C5-B1E2-D23398782FCD}" destId="{139EC05C-030C-4C4A-A3EB-114C1A0BC867}" srcOrd="0" destOrd="0" presId="urn:microsoft.com/office/officeart/2005/8/layout/orgChart1"/>
    <dgm:cxn modelId="{29D0C214-A445-4C66-987D-834987CE86D6}" type="presOf" srcId="{BC8F9465-BFE4-4A3E-BFFF-A58805A98BAD}" destId="{432B2B2C-4359-42DD-9854-B68B5E02F208}" srcOrd="1" destOrd="0" presId="urn:microsoft.com/office/officeart/2005/8/layout/orgChart1"/>
    <dgm:cxn modelId="{0FF52F19-12B1-4FF7-BB15-3C30B91F9880}" type="presOf" srcId="{B1369F6D-F22D-46F2-946A-6677A51724DB}" destId="{A1E27C6A-086A-4199-B9D0-BE9388C12516}" srcOrd="0" destOrd="0" presId="urn:microsoft.com/office/officeart/2005/8/layout/orgChart1"/>
    <dgm:cxn modelId="{27A0AC1C-E176-475E-8BAC-BB65869D7DEB}" type="presOf" srcId="{51FB7B3E-0036-439B-A9AF-655FF3062C0C}" destId="{7CEEC49C-084B-445A-82AA-73E4A225D14C}" srcOrd="0" destOrd="0" presId="urn:microsoft.com/office/officeart/2005/8/layout/orgChart1"/>
    <dgm:cxn modelId="{D3872620-5173-4373-A844-FD0D91811A78}" type="presOf" srcId="{BAF3005F-1441-4698-959C-19D6B592E1D9}" destId="{D1E5FFBA-86EC-43C2-BB21-9AC5806B6FCE}" srcOrd="1" destOrd="0" presId="urn:microsoft.com/office/officeart/2005/8/layout/orgChart1"/>
    <dgm:cxn modelId="{2D83E723-AB09-447F-A8AE-8533F4CEBA0A}" type="presOf" srcId="{D50B6FD7-A1DA-4633-B49D-5253969AD5F4}" destId="{A06AEFE0-2859-4313-B23B-C320AD078946}" srcOrd="1" destOrd="0" presId="urn:microsoft.com/office/officeart/2005/8/layout/orgChart1"/>
    <dgm:cxn modelId="{54EAA427-C863-4973-9EB3-E75B7CE14027}" srcId="{5FC48E2D-9800-4B89-A6B1-50B5FCD81683}" destId="{8AA6D02C-9092-43D9-ABF4-B9A6DB36256A}" srcOrd="0" destOrd="0" parTransId="{A07BFF76-7B0B-4181-B85D-A4786CE3BA70}" sibTransId="{0E924139-4E8B-4B84-A8C7-D9223CB9EA94}"/>
    <dgm:cxn modelId="{A0742A2A-F578-49D6-8B87-4CF1A11C67AD}" srcId="{9EA59F04-9D1D-417E-8A09-38574E96D61F}" destId="{7C80630C-24B0-48C2-964A-533C3EA53B41}" srcOrd="7" destOrd="0" parTransId="{4C486678-4B0D-40D2-B8CF-72B3405DF17F}" sibTransId="{BE20EEF0-41D6-4357-97AE-1F49ACE441C0}"/>
    <dgm:cxn modelId="{C3C4302A-357D-4E15-85AF-5BBAC04E5F5B}" type="presOf" srcId="{F9D15F4E-3BF7-4FD0-9E8C-7BA36F6790D2}" destId="{7721D00E-268D-42B9-A43A-182E31E51817}" srcOrd="0" destOrd="0" presId="urn:microsoft.com/office/officeart/2005/8/layout/orgChart1"/>
    <dgm:cxn modelId="{CB7D4D2A-0B51-4A69-9BDF-00759238C9B2}" srcId="{9EA59F04-9D1D-417E-8A09-38574E96D61F}" destId="{81A6610B-CE63-4BA7-B5B1-ABF56B4A3EBD}" srcOrd="0" destOrd="0" parTransId="{A3AB10AE-914F-40C5-B1E2-D23398782FCD}" sibTransId="{6CF0F143-A012-455C-B6B4-562EE7AFD153}"/>
    <dgm:cxn modelId="{CD1B992A-830C-4415-96F9-339168F18D88}" srcId="{9EA59F04-9D1D-417E-8A09-38574E96D61F}" destId="{3EC9B3EF-9501-46AF-8943-883949B150CB}" srcOrd="5" destOrd="0" parTransId="{72A4B5FB-2C0A-4371-9E25-BCB47D414680}" sibTransId="{1C22276C-864C-4097-9788-A2D978EDE8DD}"/>
    <dgm:cxn modelId="{7377442D-6ABD-436D-A768-C9E576CA8DC0}" type="presOf" srcId="{70E3560C-4084-4F7F-AB25-8219999144D3}" destId="{207B6612-2608-467D-BF4D-C511660D5E61}" srcOrd="0" destOrd="0" presId="urn:microsoft.com/office/officeart/2005/8/layout/orgChart1"/>
    <dgm:cxn modelId="{12A25E2E-757D-405C-BD76-C29E70F41455}" srcId="{9EA59F04-9D1D-417E-8A09-38574E96D61F}" destId="{55755A74-C2ED-4920-9393-CAF9F2A66A09}" srcOrd="2" destOrd="0" parTransId="{6EF7871A-4C94-4057-8180-527055AF0F6E}" sibTransId="{612BC7B8-6600-4F38-A82E-06BF7EB22780}"/>
    <dgm:cxn modelId="{BDE0D62E-171F-4055-8C65-D72971154084}" srcId="{5FC48E2D-9800-4B89-A6B1-50B5FCD81683}" destId="{9EA59F04-9D1D-417E-8A09-38574E96D61F}" srcOrd="3" destOrd="0" parTransId="{7E4EA16C-4C06-475C-817D-B4BDC158E44A}" sibTransId="{249B5D67-7BAC-46D6-A1A4-4EA043FC7B9E}"/>
    <dgm:cxn modelId="{11531730-365E-4634-9B96-B68860889E3B}" type="presOf" srcId="{BED3E483-8DEC-4CBC-97E3-61E8563946E7}" destId="{14B6C0E3-6951-4324-8CCC-2BD09359DFCD}" srcOrd="0" destOrd="0" presId="urn:microsoft.com/office/officeart/2005/8/layout/orgChart1"/>
    <dgm:cxn modelId="{ED9A3330-615A-4F44-BAC9-DCDB2F0FBF67}" type="presOf" srcId="{3C54B1C8-BCAA-4B62-A4C2-DEE5EE4E7A73}" destId="{763BF404-6EE2-4917-B09E-58CA8A124870}" srcOrd="0" destOrd="0" presId="urn:microsoft.com/office/officeart/2005/8/layout/orgChart1"/>
    <dgm:cxn modelId="{47FD4533-08C5-4AE0-ACBC-CE6F730D582B}" type="presOf" srcId="{3E76F5C9-AD7B-4AEE-B8C0-79018322D9E7}" destId="{D7FA55C7-16EE-43D7-ABC2-0BE76FCA435A}" srcOrd="0" destOrd="0" presId="urn:microsoft.com/office/officeart/2005/8/layout/orgChart1"/>
    <dgm:cxn modelId="{F8557133-8364-4D27-BC55-29D4CD072BA0}" type="presOf" srcId="{F798D175-7149-4AD6-BE66-A1463FF88850}" destId="{7E427F7C-7E77-4A9E-9B2A-782AADD5E349}" srcOrd="0" destOrd="0" presId="urn:microsoft.com/office/officeart/2005/8/layout/orgChart1"/>
    <dgm:cxn modelId="{B02A3C34-1F15-4C50-8ED1-49579988B060}" type="presOf" srcId="{C828F95E-BEA0-4EDC-95CD-3262AB4ED838}" destId="{1D1604F2-2C4D-4384-A09F-672A81698F41}" srcOrd="1" destOrd="0" presId="urn:microsoft.com/office/officeart/2005/8/layout/orgChart1"/>
    <dgm:cxn modelId="{94D70A35-23BB-47F9-B723-65B7D9BB9A8E}" type="presOf" srcId="{ABD1261E-D754-43D1-B8B7-194E72D2AC98}" destId="{A7A3EEEC-CFC8-4719-A0E3-8E363499EF02}" srcOrd="1" destOrd="0" presId="urn:microsoft.com/office/officeart/2005/8/layout/orgChart1"/>
    <dgm:cxn modelId="{9A195335-739F-40C3-8E34-DDCDB68349E9}" type="presOf" srcId="{9E2A761A-EDD5-4F1A-A1F4-02D6CE99F913}" destId="{AB169FF1-B750-41F9-9533-B501E599A22B}" srcOrd="0" destOrd="0" presId="urn:microsoft.com/office/officeart/2005/8/layout/orgChart1"/>
    <dgm:cxn modelId="{DB470B38-B4ED-408A-BFCD-05D6CBA39BAD}" type="presOf" srcId="{81A6610B-CE63-4BA7-B5B1-ABF56B4A3EBD}" destId="{07F41048-8210-4E41-BAD4-D3DD6726A565}" srcOrd="0" destOrd="0" presId="urn:microsoft.com/office/officeart/2005/8/layout/orgChart1"/>
    <dgm:cxn modelId="{6288643A-29F8-4DB0-8442-093A11A377FB}" srcId="{8AA6D02C-9092-43D9-ABF4-B9A6DB36256A}" destId="{6D510286-95B3-48A5-940B-41DB619F7ED5}" srcOrd="3" destOrd="0" parTransId="{20979DCD-80BE-4E2C-98ED-6B2462497D6B}" sibTransId="{15FE9E46-99D2-4D6A-8092-0FBCB511D1C9}"/>
    <dgm:cxn modelId="{CCCE3B3D-04DA-47B7-AA30-298DDE1C24CB}" type="presOf" srcId="{7C80630C-24B0-48C2-964A-533C3EA53B41}" destId="{0E612438-224E-446E-9163-4117F8F08AE1}" srcOrd="0" destOrd="0" presId="urn:microsoft.com/office/officeart/2005/8/layout/orgChart1"/>
    <dgm:cxn modelId="{5847A13D-9EED-41A4-9637-FFF6913C4676}" srcId="{7D763D45-8F92-422F-A0DD-92CA9015EF0F}" destId="{201C4009-4B20-41DD-BF97-05D721D6A92E}" srcOrd="9" destOrd="0" parTransId="{70E3560C-4084-4F7F-AB25-8219999144D3}" sibTransId="{5E470D01-58F3-485F-9B00-6B0D0CD30B51}"/>
    <dgm:cxn modelId="{49F22D40-79C2-4780-90B0-2683BDBCC3CD}" type="presOf" srcId="{C828F95E-BEA0-4EDC-95CD-3262AB4ED838}" destId="{F1ADC41C-F0F8-4D42-B66B-5969CD5E54A1}" srcOrd="0" destOrd="0" presId="urn:microsoft.com/office/officeart/2005/8/layout/orgChart1"/>
    <dgm:cxn modelId="{FC5F7540-0CF3-4E71-8943-0BB81225A12A}" type="presOf" srcId="{A4C93306-5817-4E4D-8B3F-9C63DCDBC9DF}" destId="{27D137F3-94B1-4058-B5EA-A0EDAD7D3702}" srcOrd="1" destOrd="0" presId="urn:microsoft.com/office/officeart/2005/8/layout/orgChart1"/>
    <dgm:cxn modelId="{A8B5F640-8C84-4419-B726-AE11AAB8D387}" srcId="{7D763D45-8F92-422F-A0DD-92CA9015EF0F}" destId="{FBE2EDF2-7E52-44A6-A10C-1724C8E85E8A}" srcOrd="8" destOrd="0" parTransId="{8F53AAFB-232C-4A8F-B131-3F88890DEEE8}" sibTransId="{05D92594-5FF5-4C6A-A182-4BB357940671}"/>
    <dgm:cxn modelId="{EA790F5B-DF82-4DDD-AA7B-A63B0C78BC61}" type="presOf" srcId="{86DE9C1C-7F1B-460F-8550-C492ED57E336}" destId="{1EC3FC1D-3F83-4E5C-A2DC-82F3094CF6A4}" srcOrd="1" destOrd="0" presId="urn:microsoft.com/office/officeart/2005/8/layout/orgChart1"/>
    <dgm:cxn modelId="{1DA8775B-6A39-406E-972C-E86A62B07EEF}" type="presOf" srcId="{C4E938D4-3129-43AC-9759-9F7F92F389F3}" destId="{08C0D149-3CEA-4611-95A5-39FA7D79D0F7}" srcOrd="0" destOrd="0" presId="urn:microsoft.com/office/officeart/2005/8/layout/orgChart1"/>
    <dgm:cxn modelId="{D078DF5B-4328-4362-9719-FD89AD46FEE0}" type="presOf" srcId="{FBE2EDF2-7E52-44A6-A10C-1724C8E85E8A}" destId="{3C0C0866-BCBF-477E-85E6-954B227C6B21}" srcOrd="1" destOrd="0" presId="urn:microsoft.com/office/officeart/2005/8/layout/orgChart1"/>
    <dgm:cxn modelId="{BB08F45B-F586-405A-B047-124118589BC3}" type="presOf" srcId="{D8F136D4-1A4E-4522-B0A9-7C84F60BCE08}" destId="{C74AE9A8-F38C-4A78-9DCC-98F92299A9CE}" srcOrd="0" destOrd="0" presId="urn:microsoft.com/office/officeart/2005/8/layout/orgChart1"/>
    <dgm:cxn modelId="{EA78BC5F-98CF-4C48-B868-BCCD36E84D49}" type="presOf" srcId="{6D510286-95B3-48A5-940B-41DB619F7ED5}" destId="{78B5342D-9FAA-4479-B477-330E2AF8077E}" srcOrd="0" destOrd="0" presId="urn:microsoft.com/office/officeart/2005/8/layout/orgChart1"/>
    <dgm:cxn modelId="{85F96660-C298-44CE-A3F9-1C71CBBAB0C9}" type="presOf" srcId="{8AA6D02C-9092-43D9-ABF4-B9A6DB36256A}" destId="{12FE550B-30F4-4E43-8B1F-8EF4AEC07705}" srcOrd="1" destOrd="0" presId="urn:microsoft.com/office/officeart/2005/8/layout/orgChart1"/>
    <dgm:cxn modelId="{5E88B860-CD7F-44A0-BED7-779BCBCCFD3A}" type="presOf" srcId="{BC8F9465-BFE4-4A3E-BFFF-A58805A98BAD}" destId="{8013FC0B-DA53-4C43-B09A-220956694B76}" srcOrd="0" destOrd="0" presId="urn:microsoft.com/office/officeart/2005/8/layout/orgChart1"/>
    <dgm:cxn modelId="{A3F28D61-5901-4F58-9475-4671E187C78B}" type="presOf" srcId="{4DD30805-E55D-451E-B6D4-CBB7B023B187}" destId="{46A38030-678F-478B-9569-05C7BFBB563C}" srcOrd="1" destOrd="0" presId="urn:microsoft.com/office/officeart/2005/8/layout/orgChart1"/>
    <dgm:cxn modelId="{32C39241-FDC1-47DF-9B41-B2CFA3D71351}" type="presOf" srcId="{19269B88-4393-427A-86B5-88EBC30A158B}" destId="{2B5A2FFD-BF6A-4588-B7FE-77A258FB3272}" srcOrd="1" destOrd="0" presId="urn:microsoft.com/office/officeart/2005/8/layout/orgChart1"/>
    <dgm:cxn modelId="{1489EF41-F815-4FDA-AEDB-E43D1DC2192E}" srcId="{8AA6D02C-9092-43D9-ABF4-B9A6DB36256A}" destId="{4DC645A4-07D6-4758-9C44-38F59094FB38}" srcOrd="1" destOrd="0" parTransId="{E6A32718-48CA-4DD1-B240-496DD6E4B8D4}" sibTransId="{D20B4C05-4DED-4BBD-BE5A-838449B22C3F}"/>
    <dgm:cxn modelId="{BF76EB62-98CD-4BAF-915A-B409AA486AAE}" type="presOf" srcId="{3E3F9750-6964-47CA-A63E-E5F28915E112}" destId="{4EC28E61-806D-41CF-B511-647B79CDB7E8}" srcOrd="0" destOrd="0" presId="urn:microsoft.com/office/officeart/2005/8/layout/orgChart1"/>
    <dgm:cxn modelId="{B3293B43-CF66-4985-89D0-27BC71D00F05}" type="presOf" srcId="{36FE3B9B-04FC-4DBF-B9FF-0A3E398B1933}" destId="{C2CC3084-A75D-45A3-9312-4C824379A36D}" srcOrd="0" destOrd="0" presId="urn:microsoft.com/office/officeart/2005/8/layout/orgChart1"/>
    <dgm:cxn modelId="{8205DF63-C488-4AD0-A569-749914533DFB}" type="presOf" srcId="{7E4EA16C-4C06-475C-817D-B4BDC158E44A}" destId="{4DBE7B21-5891-4406-AD42-DF1C1C9B43A1}" srcOrd="0" destOrd="0" presId="urn:microsoft.com/office/officeart/2005/8/layout/orgChart1"/>
    <dgm:cxn modelId="{B3D47147-034D-4381-8157-2243976D782C}" srcId="{5FC48E2D-9800-4B89-A6B1-50B5FCD81683}" destId="{7D763D45-8F92-422F-A0DD-92CA9015EF0F}" srcOrd="2" destOrd="0" parTransId="{9E2A761A-EDD5-4F1A-A1F4-02D6CE99F913}" sibTransId="{5B694B77-89DE-45D4-8CB0-A5720C1F987D}"/>
    <dgm:cxn modelId="{4A98F747-1640-4B40-9D50-BF699F9570BF}" type="presOf" srcId="{201C4009-4B20-41DD-BF97-05D721D6A92E}" destId="{B7A71DF0-A574-4947-9EFF-B6D3D71CDAFE}" srcOrd="1" destOrd="0" presId="urn:microsoft.com/office/officeart/2005/8/layout/orgChart1"/>
    <dgm:cxn modelId="{43454748-86EC-4690-A5F7-980041CBA1A7}" srcId="{8AA6D02C-9092-43D9-ABF4-B9A6DB36256A}" destId="{79076D12-2721-4D31-AA16-599586ADE56C}" srcOrd="0" destOrd="0" parTransId="{C08B40D6-8771-4C0F-AF43-9C18358BD636}" sibTransId="{E6ABF12D-7AF3-454C-A0FE-4EE5E8704FC6}"/>
    <dgm:cxn modelId="{9F2E2249-69EB-4A41-9A56-AF9CAE87CDAA}" srcId="{9EA59F04-9D1D-417E-8A09-38574E96D61F}" destId="{A4C93306-5817-4E4D-8B3F-9C63DCDBC9DF}" srcOrd="3" destOrd="0" parTransId="{168917F4-2FD5-420D-8481-F5A6AE9D281A}" sibTransId="{90707BCB-489E-4286-B3FC-D4AD46C7B1B5}"/>
    <dgm:cxn modelId="{F472D849-3128-4ED7-8BA3-E0E6348383CA}" srcId="{9EA59F04-9D1D-417E-8A09-38574E96D61F}" destId="{C4E938D4-3129-43AC-9759-9F7F92F389F3}" srcOrd="8" destOrd="0" parTransId="{91967AE6-0AA7-4A4F-93AC-2D7BA774A1DD}" sibTransId="{FA513B59-E955-4DF3-B232-2932A4859797}"/>
    <dgm:cxn modelId="{8650794C-DF48-4148-AD79-0A93EA94D40F}" srcId="{9EA59F04-9D1D-417E-8A09-38574E96D61F}" destId="{BAF3005F-1441-4698-959C-19D6B592E1D9}" srcOrd="4" destOrd="0" parTransId="{5891AA3F-0B46-4F0B-B7F0-F1B18E1BC8F2}" sibTransId="{0282383B-C54A-4C6F-A429-F297434B2920}"/>
    <dgm:cxn modelId="{AF36FC6C-C1C7-4C2E-80EF-8A8B16C37BEF}" type="presOf" srcId="{D49F5127-17C2-432E-87E5-AB4F0D05F114}" destId="{927BAF57-A374-4187-BDA6-ADE7A8B745FA}" srcOrd="0" destOrd="0" presId="urn:microsoft.com/office/officeart/2005/8/layout/orgChart1"/>
    <dgm:cxn modelId="{7ACE554E-DC1A-4F3C-A241-68F3FB70391D}" type="presOf" srcId="{91A5689B-F9FC-47F1-87E0-B9182ED27402}" destId="{BAE87556-1A9F-48A5-BA0F-EE9028C65D4A}" srcOrd="0" destOrd="0" presId="urn:microsoft.com/office/officeart/2005/8/layout/orgChart1"/>
    <dgm:cxn modelId="{21AB594E-3D61-4E22-8CB8-8DD20E9DC11A}" type="presOf" srcId="{0D200837-D8AF-405B-AF3E-AD59CA65AD52}" destId="{E3C13277-0E53-45B6-88C6-299921A60C0F}" srcOrd="0" destOrd="0" presId="urn:microsoft.com/office/officeart/2005/8/layout/orgChart1"/>
    <dgm:cxn modelId="{560D004F-39A9-45BA-A2C2-EBAFE752D096}" type="presOf" srcId="{51FB7B3E-0036-439B-A9AF-655FF3062C0C}" destId="{1C788C43-DCB0-4684-BB4B-526ADDE31F50}" srcOrd="1" destOrd="0" presId="urn:microsoft.com/office/officeart/2005/8/layout/orgChart1"/>
    <dgm:cxn modelId="{4765CD4F-8FDC-4A32-991E-7DA1845EB783}" srcId="{D8F136D4-1A4E-4522-B0A9-7C84F60BCE08}" destId="{5FC48E2D-9800-4B89-A6B1-50B5FCD81683}" srcOrd="0" destOrd="0" parTransId="{D2B2BED2-23BB-49F8-8B1E-FAE47C547AC0}" sibTransId="{5F06C5CC-FE6B-41F4-995C-BBF128D57720}"/>
    <dgm:cxn modelId="{8203BC51-B72C-4319-AD32-3EBDF0A752F8}" srcId="{9EA59F04-9D1D-417E-8A09-38574E96D61F}" destId="{4DD30805-E55D-451E-B6D4-CBB7B023B187}" srcOrd="10" destOrd="0" parTransId="{7657EA1B-5DDA-484E-8AC4-BA01786A6109}" sibTransId="{D939743B-8B45-440F-80EC-41EE535EA767}"/>
    <dgm:cxn modelId="{C7204273-907E-4EE0-B93D-8669D978D685}" srcId="{9EA59F04-9D1D-417E-8A09-38574E96D61F}" destId="{86DE9C1C-7F1B-460F-8550-C492ED57E336}" srcOrd="6" destOrd="0" parTransId="{F05D828B-C288-4DFF-9C70-0D5329CCB7AC}" sibTransId="{5BA4DBDE-FC69-410A-BF09-1DE4D6600633}"/>
    <dgm:cxn modelId="{C12E6A76-048A-46E9-8023-B64586971375}" type="presOf" srcId="{214285C8-B76D-4891-819E-64823F53377A}" destId="{304C5046-5404-44EE-8A86-C44AD904A8DD}" srcOrd="0" destOrd="0" presId="urn:microsoft.com/office/officeart/2005/8/layout/orgChart1"/>
    <dgm:cxn modelId="{BA163A57-6CFD-4895-9F9D-013523CA3C90}" type="presOf" srcId="{7D763D45-8F92-422F-A0DD-92CA9015EF0F}" destId="{15113583-4E9E-4FCD-9B13-680F9D939977}" srcOrd="1" destOrd="0" presId="urn:microsoft.com/office/officeart/2005/8/layout/orgChart1"/>
    <dgm:cxn modelId="{F1A1F578-8199-4978-95E7-14B14255861D}" type="presOf" srcId="{D5CBE1D5-3DB0-470B-9E86-464B016AB73F}" destId="{5958F276-CBFC-4311-A413-EE06477BCAD3}" srcOrd="0" destOrd="0" presId="urn:microsoft.com/office/officeart/2005/8/layout/orgChart1"/>
    <dgm:cxn modelId="{022D3379-367A-47F2-BB23-98C897CC4F53}" type="presOf" srcId="{7C80630C-24B0-48C2-964A-533C3EA53B41}" destId="{481F27D4-6A71-4652-B284-7FADBAA75AE2}" srcOrd="1" destOrd="0" presId="urn:microsoft.com/office/officeart/2005/8/layout/orgChart1"/>
    <dgm:cxn modelId="{9C49505A-66B7-437C-9667-127D997BD0F3}" type="presOf" srcId="{86DE9C1C-7F1B-460F-8550-C492ED57E336}" destId="{125E7CD0-6DD1-414C-89E6-91FED57E76E3}" srcOrd="0" destOrd="0" presId="urn:microsoft.com/office/officeart/2005/8/layout/orgChart1"/>
    <dgm:cxn modelId="{1E67E17A-035D-40BF-93CE-1805F51F235F}" type="presOf" srcId="{A07BFF76-7B0B-4181-B85D-A4786CE3BA70}" destId="{F3E51E27-1634-49B2-B494-49574F2F1B3E}" srcOrd="0" destOrd="0" presId="urn:microsoft.com/office/officeart/2005/8/layout/orgChart1"/>
    <dgm:cxn modelId="{0113DE7C-94B8-4FDC-B8A5-2355C5942163}" type="presOf" srcId="{72A4B5FB-2C0A-4371-9E25-BCB47D414680}" destId="{1B62DFEF-8FE9-4687-ABC5-11EB4B223F68}" srcOrd="0" destOrd="0" presId="urn:microsoft.com/office/officeart/2005/8/layout/orgChart1"/>
    <dgm:cxn modelId="{E918AF80-1C40-4EB7-8321-64F8588B3B18}" type="presOf" srcId="{D50C575A-C6FC-4578-9A1C-F517E6BE9A95}" destId="{19A4C594-7E0B-419F-9B87-649C9F8B77F3}" srcOrd="0" destOrd="0" presId="urn:microsoft.com/office/officeart/2005/8/layout/orgChart1"/>
    <dgm:cxn modelId="{3CB79A86-3940-4712-A584-7915C0C29B82}" type="presOf" srcId="{79076D12-2721-4D31-AA16-599586ADE56C}" destId="{D9FA9D64-AEA3-4BA1-9224-DA079285F2EC}" srcOrd="0" destOrd="0" presId="urn:microsoft.com/office/officeart/2005/8/layout/orgChart1"/>
    <dgm:cxn modelId="{A9E38D89-3A65-44EF-B062-982E1DEE1DB7}" type="presOf" srcId="{81A6610B-CE63-4BA7-B5B1-ABF56B4A3EBD}" destId="{58AB6A3F-97DC-4751-A928-7B72E27A7E5E}" srcOrd="1" destOrd="0" presId="urn:microsoft.com/office/officeart/2005/8/layout/orgChart1"/>
    <dgm:cxn modelId="{A92F9C89-B2A1-4BB0-86C9-2F06A58A545D}" type="presOf" srcId="{FBAC49C4-E307-4CE3-B05C-C3FA624C337D}" destId="{FFAEB48E-2860-4645-8CEC-6B4D72373B42}" srcOrd="0" destOrd="0" presId="urn:microsoft.com/office/officeart/2005/8/layout/orgChart1"/>
    <dgm:cxn modelId="{DB98808A-D573-4124-B42E-9CB2F6D86030}" type="presOf" srcId="{87C743C4-C20A-4BED-AEB5-67619D716BED}" destId="{89494D27-B374-490C-A66F-2DC535767F18}" srcOrd="1" destOrd="0" presId="urn:microsoft.com/office/officeart/2005/8/layout/orgChart1"/>
    <dgm:cxn modelId="{9B1D268D-9797-4737-84C7-C9FEC548E16D}" srcId="{B5FDCD87-9774-412A-8415-82E5F9CABB63}" destId="{19269B88-4393-427A-86B5-88EBC30A158B}" srcOrd="1" destOrd="0" parTransId="{D49F5127-17C2-432E-87E5-AB4F0D05F114}" sibTransId="{B4EB3CDA-D64B-4466-BB35-6A1A020E44F7}"/>
    <dgm:cxn modelId="{108EC790-8ADB-43F3-A5B8-4ECDF1FAB7B8}" type="presOf" srcId="{7D763D45-8F92-422F-A0DD-92CA9015EF0F}" destId="{4D43DA37-98B0-443A-9AB6-020D79A9BDF1}" srcOrd="0" destOrd="0" presId="urn:microsoft.com/office/officeart/2005/8/layout/orgChart1"/>
    <dgm:cxn modelId="{B99DEB93-E32C-4AE9-BD01-EEB47DB2083D}" srcId="{9EA59F04-9D1D-417E-8A09-38574E96D61F}" destId="{9E8C7E52-141C-42AB-9337-9E9DAF3CE579}" srcOrd="9" destOrd="0" parTransId="{36FE3B9B-04FC-4DBF-B9FF-0A3E398B1933}" sibTransId="{D1D62064-B244-4A87-AFA8-ED9D08CAC689}"/>
    <dgm:cxn modelId="{CC73BD94-030C-47B0-A947-5F9603743153}" type="presOf" srcId="{4C486678-4B0D-40D2-B8CF-72B3405DF17F}" destId="{16079A8E-786D-4BDF-833E-F8A6D2B233B6}" srcOrd="0" destOrd="0" presId="urn:microsoft.com/office/officeart/2005/8/layout/orgChart1"/>
    <dgm:cxn modelId="{69447A95-2DC2-4E10-9684-EFAB8A51C25E}" type="presOf" srcId="{80E4EB7C-FF33-457C-B439-8DB439336E08}" destId="{10D1DB74-7963-4FA8-A9EB-4C54721757C0}" srcOrd="0" destOrd="0" presId="urn:microsoft.com/office/officeart/2005/8/layout/orgChart1"/>
    <dgm:cxn modelId="{356C9E98-453E-4D26-A4A8-7A8239892122}" type="presOf" srcId="{FBE2EDF2-7E52-44A6-A10C-1724C8E85E8A}" destId="{127E368C-5AA4-428D-BAD3-9993F0D85799}" srcOrd="0" destOrd="0" presId="urn:microsoft.com/office/officeart/2005/8/layout/orgChart1"/>
    <dgm:cxn modelId="{361EEE9A-D930-40AA-8499-82D4CD1F7B69}" type="presOf" srcId="{9EA59F04-9D1D-417E-8A09-38574E96D61F}" destId="{11F53C54-604A-43FA-82AF-C644FF45AD82}" srcOrd="0" destOrd="0" presId="urn:microsoft.com/office/officeart/2005/8/layout/orgChart1"/>
    <dgm:cxn modelId="{9B5E1D9B-40F0-4B42-8561-2B836795BD6A}" type="presOf" srcId="{3EC9B3EF-9501-46AF-8943-883949B150CB}" destId="{22E80EFF-EE3F-4620-BF13-2BD1099CD384}" srcOrd="1" destOrd="0" presId="urn:microsoft.com/office/officeart/2005/8/layout/orgChart1"/>
    <dgm:cxn modelId="{2A922F9B-6B59-4AE1-AE83-25D7B476BDEF}" type="presOf" srcId="{9E8C7E52-141C-42AB-9337-9E9DAF3CE579}" destId="{AD7ECFF3-9195-47C3-87F3-3F8BC3635840}" srcOrd="1" destOrd="0" presId="urn:microsoft.com/office/officeart/2005/8/layout/orgChart1"/>
    <dgm:cxn modelId="{D56C729D-4510-41F9-8CEB-DF36CBFF7876}" type="presOf" srcId="{9E0B903E-9BA4-449C-BEF7-9A7F7CB1F198}" destId="{DBE2EF53-FA90-4992-863C-2382E1DE5802}" srcOrd="1" destOrd="0" presId="urn:microsoft.com/office/officeart/2005/8/layout/orgChart1"/>
    <dgm:cxn modelId="{B7D50E9E-E7AB-4F8F-A76E-F90BDF8D3135}" type="presOf" srcId="{B5FDCD87-9774-412A-8415-82E5F9CABB63}" destId="{1FED8D9B-1030-4703-802A-2EDAEFDF508B}" srcOrd="0" destOrd="0" presId="urn:microsoft.com/office/officeart/2005/8/layout/orgChart1"/>
    <dgm:cxn modelId="{9B358C9E-EB2D-44FA-BF29-FB06CB3A97C1}" type="presOf" srcId="{20979DCD-80BE-4E2C-98ED-6B2462497D6B}" destId="{24AAA9AC-8192-4F9D-B14E-16F281229CE6}" srcOrd="0" destOrd="0" presId="urn:microsoft.com/office/officeart/2005/8/layout/orgChart1"/>
    <dgm:cxn modelId="{9352249F-964B-41AE-9414-3124BFBDF7FC}" srcId="{7D763D45-8F92-422F-A0DD-92CA9015EF0F}" destId="{9E0B903E-9BA4-449C-BEF7-9A7F7CB1F198}" srcOrd="0" destOrd="0" parTransId="{ED5F86B5-1A56-477D-A829-42A515462636}" sibTransId="{278725EB-44BD-4B93-87CC-AA904E35B00A}"/>
    <dgm:cxn modelId="{C6293AA2-6C70-4549-9986-AD0F39C7057D}" type="presOf" srcId="{ABD1261E-D754-43D1-B8B7-194E72D2AC98}" destId="{929BD3D1-3A58-41EC-B758-75BE0F2DE7CA}" srcOrd="0" destOrd="0" presId="urn:microsoft.com/office/officeart/2005/8/layout/orgChart1"/>
    <dgm:cxn modelId="{D7B11AA8-C4D8-4B65-8C03-846B7E5CFEAA}" type="presOf" srcId="{19269B88-4393-427A-86B5-88EBC30A158B}" destId="{C77DBF75-8FD5-44E1-ADED-535E36300F23}" srcOrd="0" destOrd="0" presId="urn:microsoft.com/office/officeart/2005/8/layout/orgChart1"/>
    <dgm:cxn modelId="{F1DF97A8-B13C-4B80-AD74-FDF16E29B70B}" type="presOf" srcId="{5891AA3F-0B46-4F0B-B7F0-F1B18E1BC8F2}" destId="{BDB728FD-5CAD-43AC-B453-E88CAD92E7A3}" srcOrd="0" destOrd="0" presId="urn:microsoft.com/office/officeart/2005/8/layout/orgChart1"/>
    <dgm:cxn modelId="{440FFBA9-7352-41F7-8048-5F781783E5AC}" srcId="{9EA59F04-9D1D-417E-8A09-38574E96D61F}" destId="{3E3F9750-6964-47CA-A63E-E5F28915E112}" srcOrd="11" destOrd="0" parTransId="{80E4EB7C-FF33-457C-B439-8DB439336E08}" sibTransId="{FCEDA5CF-02EB-4F27-8C8E-41072ACAC684}"/>
    <dgm:cxn modelId="{0EB169AC-3F63-4FC6-AFB5-94DD0E2A0044}" srcId="{7D763D45-8F92-422F-A0DD-92CA9015EF0F}" destId="{F798D175-7149-4AD6-BE66-A1463FF88850}" srcOrd="1" destOrd="0" parTransId="{B1369F6D-F22D-46F2-946A-6677A51724DB}" sibTransId="{6D3E1562-54F7-40C0-8AC7-946DF25EA38B}"/>
    <dgm:cxn modelId="{2886DBAD-519E-4084-8D94-90F9C522F5C8}" type="presOf" srcId="{3E3F9750-6964-47CA-A63E-E5F28915E112}" destId="{BBF851D5-ACF3-40D1-9CC2-6BF01616055A}" srcOrd="1" destOrd="0" presId="urn:microsoft.com/office/officeart/2005/8/layout/orgChart1"/>
    <dgm:cxn modelId="{511175AE-EA47-4414-9A1E-4E0481C4E9CC}" srcId="{5FC48E2D-9800-4B89-A6B1-50B5FCD81683}" destId="{B5FDCD87-9774-412A-8415-82E5F9CABB63}" srcOrd="1" destOrd="0" parTransId="{FBAC49C4-E307-4CE3-B05C-C3FA624C337D}" sibTransId="{A41ABFA8-25A0-4003-9EBF-18D3E7EC346E}"/>
    <dgm:cxn modelId="{518739B1-CD85-4E74-8835-AF4458098DB6}" type="presOf" srcId="{B5FDCD87-9774-412A-8415-82E5F9CABB63}" destId="{B4F1D67E-6BAB-4C50-9734-25E42229AB7B}" srcOrd="1" destOrd="0" presId="urn:microsoft.com/office/officeart/2005/8/layout/orgChart1"/>
    <dgm:cxn modelId="{45B7F9B3-9DC8-4F52-A971-FB2F55684286}" type="presOf" srcId="{8AA6D02C-9092-43D9-ABF4-B9A6DB36256A}" destId="{C727F80F-95DD-4467-AEB1-F573BD3BF4A9}" srcOrd="0" destOrd="0" presId="urn:microsoft.com/office/officeart/2005/8/layout/orgChart1"/>
    <dgm:cxn modelId="{5B7951B4-4AFE-4890-A4AE-F19E98E36266}" type="presOf" srcId="{88324BA9-ED1A-4E82-B4C5-8F9D4CF87C48}" destId="{F8BA805E-367E-499A-8977-70AED88CC5B1}" srcOrd="1" destOrd="0" presId="urn:microsoft.com/office/officeart/2005/8/layout/orgChart1"/>
    <dgm:cxn modelId="{96A040B5-AC2C-474B-985C-F4E6AB15FE33}" srcId="{8AA6D02C-9092-43D9-ABF4-B9A6DB36256A}" destId="{88324BA9-ED1A-4E82-B4C5-8F9D4CF87C48}" srcOrd="2" destOrd="0" parTransId="{3E76F5C9-AD7B-4AEE-B8C0-79018322D9E7}" sibTransId="{A48B9265-668A-4E52-9D59-EE52548548FB}"/>
    <dgm:cxn modelId="{85E64CB6-E65E-4069-8CB4-3F1B4CBDED19}" type="presOf" srcId="{79076D12-2721-4D31-AA16-599586ADE56C}" destId="{65449423-F9B2-4576-8989-34E3DCD61F36}" srcOrd="1" destOrd="0" presId="urn:microsoft.com/office/officeart/2005/8/layout/orgChart1"/>
    <dgm:cxn modelId="{2F9A71B7-0E58-4658-B271-1A6E312C2EB1}" type="presOf" srcId="{073F3F6C-A6EC-4CA6-A8AB-9DAFC03B4F0D}" destId="{DDF25142-7D25-4835-AF7A-AE1663F4217E}" srcOrd="0" destOrd="0" presId="urn:microsoft.com/office/officeart/2005/8/layout/orgChart1"/>
    <dgm:cxn modelId="{101EB8B9-0C1E-42FD-88F7-493E322EF4DE}" type="presOf" srcId="{8F53AAFB-232C-4A8F-B131-3F88890DEEE8}" destId="{DA29F586-3407-4A6C-B698-3428008265C3}" srcOrd="0" destOrd="0" presId="urn:microsoft.com/office/officeart/2005/8/layout/orgChart1"/>
    <dgm:cxn modelId="{8D75DEBB-862A-452A-B3C3-E358750BD104}" type="presOf" srcId="{A4C93306-5817-4E4D-8B3F-9C63DCDBC9DF}" destId="{E433D930-21B3-4A19-BC80-AE4D1050618E}" srcOrd="0" destOrd="0" presId="urn:microsoft.com/office/officeart/2005/8/layout/orgChart1"/>
    <dgm:cxn modelId="{CDBC40BC-5BAE-4303-91D3-EB75AE85B4EF}" type="presOf" srcId="{F05D828B-C288-4DFF-9C70-0D5329CCB7AC}" destId="{F9FC790B-9FA8-430E-83A4-44DA5F65B091}" srcOrd="0" destOrd="0" presId="urn:microsoft.com/office/officeart/2005/8/layout/orgChart1"/>
    <dgm:cxn modelId="{D7A464BD-1A55-47E8-97B6-9F009FBB615D}" type="presOf" srcId="{ED5F86B5-1A56-477D-A829-42A515462636}" destId="{3105221B-295F-4AAF-ABDC-3BA1754722C2}" srcOrd="0" destOrd="0" presId="urn:microsoft.com/office/officeart/2005/8/layout/orgChart1"/>
    <dgm:cxn modelId="{CF6A3EBE-108B-4116-846F-E30D6C3247AE}" type="presOf" srcId="{87C743C4-C20A-4BED-AEB5-67619D716BED}" destId="{4A3646ED-9573-4544-8A4C-CD4A0952086E}" srcOrd="0" destOrd="0" presId="urn:microsoft.com/office/officeart/2005/8/layout/orgChart1"/>
    <dgm:cxn modelId="{8E7AC5BE-A68E-4730-9625-13AEC6CE9B21}" type="presOf" srcId="{168917F4-2FD5-420D-8481-F5A6AE9D281A}" destId="{E08FD2B6-3AD4-485B-8D5B-B24FEA7D8F46}" srcOrd="0" destOrd="0" presId="urn:microsoft.com/office/officeart/2005/8/layout/orgChart1"/>
    <dgm:cxn modelId="{30183BBF-86E0-42C0-990C-C90BED299B57}" type="presOf" srcId="{D50C575A-C6FC-4578-9A1C-F517E6BE9A95}" destId="{0F69FB9D-0AD8-4DE0-93C3-5914C8AE7D07}" srcOrd="1" destOrd="0" presId="urn:microsoft.com/office/officeart/2005/8/layout/orgChart1"/>
    <dgm:cxn modelId="{CD488EC5-039D-4A44-826E-6C2339BD9D28}" type="presOf" srcId="{201C4009-4B20-41DD-BF97-05D721D6A92E}" destId="{A97FB6DA-2705-482D-83D0-964766A17A66}" srcOrd="0" destOrd="0" presId="urn:microsoft.com/office/officeart/2005/8/layout/orgChart1"/>
    <dgm:cxn modelId="{E71899CA-4C5C-4211-9DC5-A7B9BD5B3D3D}" srcId="{7D763D45-8F92-422F-A0DD-92CA9015EF0F}" destId="{D50C575A-C6FC-4578-9A1C-F517E6BE9A95}" srcOrd="3" destOrd="0" parTransId="{D5CBE1D5-3DB0-470B-9E86-464B016AB73F}" sibTransId="{82A674D7-6D2E-48DF-95E1-3AC056C2612A}"/>
    <dgm:cxn modelId="{9AF138CB-CDDE-4D36-8C43-A9623F669FA0}" srcId="{7D763D45-8F92-422F-A0DD-92CA9015EF0F}" destId="{C828F95E-BEA0-4EDC-95CD-3262AB4ED838}" srcOrd="2" destOrd="0" parTransId="{896C0EC5-F3EC-4A14-B5E5-AE1BD3D95D7B}" sibTransId="{F120B163-F2D4-4F65-84C0-5D282167A63F}"/>
    <dgm:cxn modelId="{460084D0-7FEB-485C-A502-4135B3134CCA}" type="presOf" srcId="{078A2032-8279-4BFB-A5C2-7DB8258CC9C4}" destId="{D74DD974-9F68-4DCE-93A4-048040EDC878}" srcOrd="0" destOrd="0" presId="urn:microsoft.com/office/officeart/2005/8/layout/orgChart1"/>
    <dgm:cxn modelId="{AA00F5D5-74B4-4C19-8E8A-0EAB7231EBD4}" srcId="{7D763D45-8F92-422F-A0DD-92CA9015EF0F}" destId="{51FB7B3E-0036-439B-A9AF-655FF3062C0C}" srcOrd="5" destOrd="0" parTransId="{0413111E-F2FE-4B37-96E4-D1AF65966EDE}" sibTransId="{4E42164E-89A2-41CC-8126-EDF16E71EFF7}"/>
    <dgm:cxn modelId="{669AFFD5-2FF0-4FB2-86B9-83FF3EB1161D}" srcId="{7D763D45-8F92-422F-A0DD-92CA9015EF0F}" destId="{ABD1261E-D754-43D1-B8B7-194E72D2AC98}" srcOrd="4" destOrd="0" parTransId="{073F3F6C-A6EC-4CA6-A8AB-9DAFC03B4F0D}" sibTransId="{ACAD202B-D32E-4998-9D52-F1A8E6F65153}"/>
    <dgm:cxn modelId="{6668BCD6-8063-438F-9B87-DFC6BC538C5A}" type="presOf" srcId="{214285C8-B76D-4891-819E-64823F53377A}" destId="{6FE1CCEB-09BA-4554-9F40-DD4C01A9F21A}" srcOrd="1" destOrd="0" presId="urn:microsoft.com/office/officeart/2005/8/layout/orgChart1"/>
    <dgm:cxn modelId="{AD76F7D6-7AED-4910-A466-3C3FA59AD3A6}" type="presOf" srcId="{6D510286-95B3-48A5-940B-41DB619F7ED5}" destId="{9F7A4F56-279A-4282-91C1-5BACACD3D909}" srcOrd="1" destOrd="0" presId="urn:microsoft.com/office/officeart/2005/8/layout/orgChart1"/>
    <dgm:cxn modelId="{CF1113D7-770B-43E2-8942-C971391BD4C7}" type="presOf" srcId="{F798D175-7149-4AD6-BE66-A1463FF88850}" destId="{CB18A827-1426-487A-BE0C-4D675605F0F1}" srcOrd="1" destOrd="0" presId="urn:microsoft.com/office/officeart/2005/8/layout/orgChart1"/>
    <dgm:cxn modelId="{0A69BDD8-4FD7-4C05-A30A-4E7BB61BF5FA}" srcId="{9EA59F04-9D1D-417E-8A09-38574E96D61F}" destId="{BC8F9465-BFE4-4A3E-BFFF-A58805A98BAD}" srcOrd="1" destOrd="0" parTransId="{BED3E483-8DEC-4CBC-97E3-61E8563946E7}" sibTransId="{55A60F58-65B7-47AF-B9CC-A287A41CFE51}"/>
    <dgm:cxn modelId="{4B989BDB-078C-4DA1-91D7-01C23F3B38BB}" type="presOf" srcId="{91967AE6-0AA7-4A4F-93AC-2D7BA774A1DD}" destId="{DB374825-B793-413C-9EAE-858ACF201B75}" srcOrd="0" destOrd="0" presId="urn:microsoft.com/office/officeart/2005/8/layout/orgChart1"/>
    <dgm:cxn modelId="{38D486DC-5940-4B56-AA4C-E0A3BE88E69A}" type="presOf" srcId="{4DC645A4-07D6-4758-9C44-38F59094FB38}" destId="{52E7E9D0-5B70-4E6B-8D86-FE84FA325A84}" srcOrd="0" destOrd="0" presId="urn:microsoft.com/office/officeart/2005/8/layout/orgChart1"/>
    <dgm:cxn modelId="{5FE72AE0-7FD5-4F43-93E0-85EB2C6BB401}" type="presOf" srcId="{C08B40D6-8771-4C0F-AF43-9C18358BD636}" destId="{B71432E3-782D-481A-8B99-5B1D0B8C55D3}" srcOrd="0" destOrd="0" presId="urn:microsoft.com/office/officeart/2005/8/layout/orgChart1"/>
    <dgm:cxn modelId="{636273E1-FB20-4545-AB51-F64D9A6847DD}" type="presOf" srcId="{91A5689B-F9FC-47F1-87E0-B9182ED27402}" destId="{BE4D5BCE-6157-41E8-9A26-09072486020A}" srcOrd="1" destOrd="0" presId="urn:microsoft.com/office/officeart/2005/8/layout/orgChart1"/>
    <dgm:cxn modelId="{7CF485E1-D0DC-4628-873E-7B602EF7AC17}" type="presOf" srcId="{55755A74-C2ED-4920-9393-CAF9F2A66A09}" destId="{077A031C-D710-4D84-A2F5-182ECD02C0D6}" srcOrd="1" destOrd="0" presId="urn:microsoft.com/office/officeart/2005/8/layout/orgChart1"/>
    <dgm:cxn modelId="{709143EE-B112-4F2A-BB8D-DC6212AEE181}" type="presOf" srcId="{55755A74-C2ED-4920-9393-CAF9F2A66A09}" destId="{293A5E74-4026-4126-849C-894A7FFCC591}" srcOrd="0" destOrd="0" presId="urn:microsoft.com/office/officeart/2005/8/layout/orgChart1"/>
    <dgm:cxn modelId="{E1D383EE-9331-4B88-93F9-D39549F81958}" srcId="{9EA59F04-9D1D-417E-8A09-38574E96D61F}" destId="{214285C8-B76D-4891-819E-64823F53377A}" srcOrd="12" destOrd="0" parTransId="{3C54B1C8-BCAA-4B62-A4C2-DEE5EE4E7A73}" sibTransId="{6AF8A7F1-6601-44AB-973E-79D0D59AEC22}"/>
    <dgm:cxn modelId="{A5D489EE-F881-4389-A69F-598DC8219004}" type="presOf" srcId="{BAF3005F-1441-4698-959C-19D6B592E1D9}" destId="{A350C07E-6971-48A7-9C9B-A746256E4BF3}" srcOrd="0" destOrd="0" presId="urn:microsoft.com/office/officeart/2005/8/layout/orgChart1"/>
    <dgm:cxn modelId="{7DD624EF-7AAC-4D38-89E3-F1B2F9E96BE8}" type="presOf" srcId="{078A2032-8279-4BFB-A5C2-7DB8258CC9C4}" destId="{F23D5D1A-32B4-4A3F-9E26-658424715FFA}" srcOrd="1" destOrd="0" presId="urn:microsoft.com/office/officeart/2005/8/layout/orgChart1"/>
    <dgm:cxn modelId="{FB2AE9EF-6ED2-4B6F-AA40-951A0FC87D03}" srcId="{B5FDCD87-9774-412A-8415-82E5F9CABB63}" destId="{D50B6FD7-A1DA-4633-B49D-5253969AD5F4}" srcOrd="0" destOrd="0" parTransId="{F9D15F4E-3BF7-4FD0-9E8C-7BA36F6790D2}" sibTransId="{0D5FD45F-BEC9-4D13-8B91-365B4264FC0D}"/>
    <dgm:cxn modelId="{7A0F84F0-40EA-4D37-A75A-209EE030F889}" type="presOf" srcId="{C4E938D4-3129-43AC-9759-9F7F92F389F3}" destId="{D7B8241B-5B37-4D5C-BB15-045686D2140F}" srcOrd="1" destOrd="0" presId="urn:microsoft.com/office/officeart/2005/8/layout/orgChart1"/>
    <dgm:cxn modelId="{ADC27BF1-D551-4564-8E83-66D9B6783CAB}" srcId="{8AA6D02C-9092-43D9-ABF4-B9A6DB36256A}" destId="{91A5689B-F9FC-47F1-87E0-B9182ED27402}" srcOrd="4" destOrd="0" parTransId="{8EB6644F-734E-4CAB-A90D-1D349ECD2718}" sibTransId="{C713EBD4-73D9-412F-8C69-1A52CBEA52B1}"/>
    <dgm:cxn modelId="{F4750DF4-D9DF-4AE9-BC0A-E2F54E09D7B6}" type="presOf" srcId="{4DC645A4-07D6-4758-9C44-38F59094FB38}" destId="{3FE16929-9C2D-4677-8CAC-0BF9FB747764}" srcOrd="1" destOrd="0" presId="urn:microsoft.com/office/officeart/2005/8/layout/orgChart1"/>
    <dgm:cxn modelId="{ED661DF4-4EB6-42C7-9F28-A4A6350A7039}" type="presOf" srcId="{28C74844-225B-42D6-9C97-3592E47A7EC5}" destId="{6C5942BC-9402-48AC-9D7B-043DEF9EE7AF}" srcOrd="0" destOrd="0" presId="urn:microsoft.com/office/officeart/2005/8/layout/orgChart1"/>
    <dgm:cxn modelId="{A32D77F4-E8AC-4006-967B-A26630D0911F}" type="presOf" srcId="{8EB6644F-734E-4CAB-A90D-1D349ECD2718}" destId="{1814FCB7-DB37-4A84-A86B-E16DE7CD7BD6}" srcOrd="0" destOrd="0" presId="urn:microsoft.com/office/officeart/2005/8/layout/orgChart1"/>
    <dgm:cxn modelId="{CCA894F4-CF3C-45B9-B538-84C7CCDDE165}" type="presOf" srcId="{E6A32718-48CA-4DD1-B240-496DD6E4B8D4}" destId="{08B07046-688F-4D3A-A2CB-E66465E6B9AA}" srcOrd="0" destOrd="0" presId="urn:microsoft.com/office/officeart/2005/8/layout/orgChart1"/>
    <dgm:cxn modelId="{25C0B7F4-ACB6-4A1A-9C38-DE8D5EFB6DC0}" type="presOf" srcId="{6EF7871A-4C94-4057-8180-527055AF0F6E}" destId="{B66F2C75-08B8-4019-81F2-C46AECC6C415}" srcOrd="0" destOrd="0" presId="urn:microsoft.com/office/officeart/2005/8/layout/orgChart1"/>
    <dgm:cxn modelId="{09A3A4F7-DB68-4EEA-864F-565A977BB4F8}" type="presOf" srcId="{5FC48E2D-9800-4B89-A6B1-50B5FCD81683}" destId="{E43B0940-2967-4FEA-9E24-0E1B164B2562}" srcOrd="1" destOrd="0" presId="urn:microsoft.com/office/officeart/2005/8/layout/orgChart1"/>
    <dgm:cxn modelId="{962884F8-C02A-482B-A34C-E8877E038B08}" type="presOf" srcId="{9EA59F04-9D1D-417E-8A09-38574E96D61F}" destId="{1B391071-3C88-4962-97B6-B9461B0F3CBF}" srcOrd="1" destOrd="0" presId="urn:microsoft.com/office/officeart/2005/8/layout/orgChart1"/>
    <dgm:cxn modelId="{02C5FFFE-C302-4423-A5B9-CB70B04861CD}" type="presOf" srcId="{D50B6FD7-A1DA-4633-B49D-5253969AD5F4}" destId="{7A59E0F3-683A-4D1F-A5D7-211D0D8664C3}" srcOrd="0" destOrd="0" presId="urn:microsoft.com/office/officeart/2005/8/layout/orgChart1"/>
    <dgm:cxn modelId="{A706D6D3-2751-42FA-B8B8-9947D33D486F}" type="presParOf" srcId="{C74AE9A8-F38C-4A78-9DCC-98F92299A9CE}" destId="{58775068-924E-4760-BC13-D75367FC4E0D}" srcOrd="0" destOrd="0" presId="urn:microsoft.com/office/officeart/2005/8/layout/orgChart1"/>
    <dgm:cxn modelId="{F4F9C27D-B910-4A64-9885-2C5B71F9D9B8}" type="presParOf" srcId="{58775068-924E-4760-BC13-D75367FC4E0D}" destId="{409AACDA-EE46-4409-BBE9-9DC948B80EF7}" srcOrd="0" destOrd="0" presId="urn:microsoft.com/office/officeart/2005/8/layout/orgChart1"/>
    <dgm:cxn modelId="{6B441415-1483-416C-A527-ABAB3AB2C401}" type="presParOf" srcId="{409AACDA-EE46-4409-BBE9-9DC948B80EF7}" destId="{3F3EF403-DA0F-49FD-9691-B1C108C0D49F}" srcOrd="0" destOrd="0" presId="urn:microsoft.com/office/officeart/2005/8/layout/orgChart1"/>
    <dgm:cxn modelId="{5E8EC1C8-6824-4A31-835C-8B21C7E0DE22}" type="presParOf" srcId="{409AACDA-EE46-4409-BBE9-9DC948B80EF7}" destId="{E43B0940-2967-4FEA-9E24-0E1B164B2562}" srcOrd="1" destOrd="0" presId="urn:microsoft.com/office/officeart/2005/8/layout/orgChart1"/>
    <dgm:cxn modelId="{87187F6A-0C85-4918-AC53-BADCA9CA0FA7}" type="presParOf" srcId="{58775068-924E-4760-BC13-D75367FC4E0D}" destId="{9C872879-5C87-438F-80BE-D8F0FDCD6DC9}" srcOrd="1" destOrd="0" presId="urn:microsoft.com/office/officeart/2005/8/layout/orgChart1"/>
    <dgm:cxn modelId="{2A54CB96-5C28-489C-AAF3-A69B3B906AB6}" type="presParOf" srcId="{9C872879-5C87-438F-80BE-D8F0FDCD6DC9}" destId="{F3E51E27-1634-49B2-B494-49574F2F1B3E}" srcOrd="0" destOrd="0" presId="urn:microsoft.com/office/officeart/2005/8/layout/orgChart1"/>
    <dgm:cxn modelId="{25B973A9-A96B-4ACE-9F14-616A7F9A1FFD}" type="presParOf" srcId="{9C872879-5C87-438F-80BE-D8F0FDCD6DC9}" destId="{87B1BB25-B2E4-425A-93EE-63C776B05827}" srcOrd="1" destOrd="0" presId="urn:microsoft.com/office/officeart/2005/8/layout/orgChart1"/>
    <dgm:cxn modelId="{96A5CAF1-B84A-4971-BC1E-A69C01DCFEE7}" type="presParOf" srcId="{87B1BB25-B2E4-425A-93EE-63C776B05827}" destId="{1B87E1EE-8CF7-4C94-8B2E-54BE1472C695}" srcOrd="0" destOrd="0" presId="urn:microsoft.com/office/officeart/2005/8/layout/orgChart1"/>
    <dgm:cxn modelId="{FFE6E8EA-7860-45FA-B4EC-D838DBA6815B}" type="presParOf" srcId="{1B87E1EE-8CF7-4C94-8B2E-54BE1472C695}" destId="{C727F80F-95DD-4467-AEB1-F573BD3BF4A9}" srcOrd="0" destOrd="0" presId="urn:microsoft.com/office/officeart/2005/8/layout/orgChart1"/>
    <dgm:cxn modelId="{CA9EACE8-19A4-4562-BB14-752EA899D6AB}" type="presParOf" srcId="{1B87E1EE-8CF7-4C94-8B2E-54BE1472C695}" destId="{12FE550B-30F4-4E43-8B1F-8EF4AEC07705}" srcOrd="1" destOrd="0" presId="urn:microsoft.com/office/officeart/2005/8/layout/orgChart1"/>
    <dgm:cxn modelId="{7BA9C501-5403-4A43-B01B-6E6D600E1078}" type="presParOf" srcId="{87B1BB25-B2E4-425A-93EE-63C776B05827}" destId="{08575746-90B4-43EB-9BA5-1299CE12EB95}" srcOrd="1" destOrd="0" presId="urn:microsoft.com/office/officeart/2005/8/layout/orgChart1"/>
    <dgm:cxn modelId="{72D5AC70-22BB-45A1-AE89-2A06F62E4D77}" type="presParOf" srcId="{08575746-90B4-43EB-9BA5-1299CE12EB95}" destId="{B71432E3-782D-481A-8B99-5B1D0B8C55D3}" srcOrd="0" destOrd="0" presId="urn:microsoft.com/office/officeart/2005/8/layout/orgChart1"/>
    <dgm:cxn modelId="{9556ED35-F1D6-4F56-B312-3A773413742D}" type="presParOf" srcId="{08575746-90B4-43EB-9BA5-1299CE12EB95}" destId="{17939475-8CDE-44CC-821C-EED554094366}" srcOrd="1" destOrd="0" presId="urn:microsoft.com/office/officeart/2005/8/layout/orgChart1"/>
    <dgm:cxn modelId="{7DF99EC8-C3CE-41BC-82E3-22CB8451947F}" type="presParOf" srcId="{17939475-8CDE-44CC-821C-EED554094366}" destId="{0DB5AE2E-76DF-46B7-9572-3F888A2C339E}" srcOrd="0" destOrd="0" presId="urn:microsoft.com/office/officeart/2005/8/layout/orgChart1"/>
    <dgm:cxn modelId="{A221EDC6-5E2F-475B-BF8B-A88B8C27B2E5}" type="presParOf" srcId="{0DB5AE2E-76DF-46B7-9572-3F888A2C339E}" destId="{D9FA9D64-AEA3-4BA1-9224-DA079285F2EC}" srcOrd="0" destOrd="0" presId="urn:microsoft.com/office/officeart/2005/8/layout/orgChart1"/>
    <dgm:cxn modelId="{0F665ADA-3B4E-44BC-A505-A474F4FA9FE8}" type="presParOf" srcId="{0DB5AE2E-76DF-46B7-9572-3F888A2C339E}" destId="{65449423-F9B2-4576-8989-34E3DCD61F36}" srcOrd="1" destOrd="0" presId="urn:microsoft.com/office/officeart/2005/8/layout/orgChart1"/>
    <dgm:cxn modelId="{7F84908F-854F-4739-86B2-BE4813965BD4}" type="presParOf" srcId="{17939475-8CDE-44CC-821C-EED554094366}" destId="{1209DF2C-1D64-4E16-8E8F-5AC3BDDB3D55}" srcOrd="1" destOrd="0" presId="urn:microsoft.com/office/officeart/2005/8/layout/orgChart1"/>
    <dgm:cxn modelId="{796A3365-A2A3-4833-A330-A1BA6E229D27}" type="presParOf" srcId="{17939475-8CDE-44CC-821C-EED554094366}" destId="{BDCC47F4-3589-4D26-ABDB-554052DFB85C}" srcOrd="2" destOrd="0" presId="urn:microsoft.com/office/officeart/2005/8/layout/orgChart1"/>
    <dgm:cxn modelId="{E78CABBA-1C02-441B-AC32-C97FAF0E7589}" type="presParOf" srcId="{08575746-90B4-43EB-9BA5-1299CE12EB95}" destId="{08B07046-688F-4D3A-A2CB-E66465E6B9AA}" srcOrd="2" destOrd="0" presId="urn:microsoft.com/office/officeart/2005/8/layout/orgChart1"/>
    <dgm:cxn modelId="{252D988F-F75C-4D76-A20D-1C7758CCC895}" type="presParOf" srcId="{08575746-90B4-43EB-9BA5-1299CE12EB95}" destId="{F361CEA0-2D63-4919-86B6-22981C5EEFD6}" srcOrd="3" destOrd="0" presId="urn:microsoft.com/office/officeart/2005/8/layout/orgChart1"/>
    <dgm:cxn modelId="{EB0D1342-C73A-4A7C-8569-E2546A29F1BF}" type="presParOf" srcId="{F361CEA0-2D63-4919-86B6-22981C5EEFD6}" destId="{4AFCDE02-76FF-4DF7-B24F-949BFACBD5EC}" srcOrd="0" destOrd="0" presId="urn:microsoft.com/office/officeart/2005/8/layout/orgChart1"/>
    <dgm:cxn modelId="{F0A4C00D-4B58-479F-8C6E-9B7110286C5E}" type="presParOf" srcId="{4AFCDE02-76FF-4DF7-B24F-949BFACBD5EC}" destId="{52E7E9D0-5B70-4E6B-8D86-FE84FA325A84}" srcOrd="0" destOrd="0" presId="urn:microsoft.com/office/officeart/2005/8/layout/orgChart1"/>
    <dgm:cxn modelId="{A9AFED8E-3DBA-4E9F-BF99-522EFA2D690C}" type="presParOf" srcId="{4AFCDE02-76FF-4DF7-B24F-949BFACBD5EC}" destId="{3FE16929-9C2D-4677-8CAC-0BF9FB747764}" srcOrd="1" destOrd="0" presId="urn:microsoft.com/office/officeart/2005/8/layout/orgChart1"/>
    <dgm:cxn modelId="{C8383100-5913-4C16-B1DD-C14C7E296810}" type="presParOf" srcId="{F361CEA0-2D63-4919-86B6-22981C5EEFD6}" destId="{3C694E8F-E6A8-4E0E-94D8-9759658C194D}" srcOrd="1" destOrd="0" presId="urn:microsoft.com/office/officeart/2005/8/layout/orgChart1"/>
    <dgm:cxn modelId="{AA47037C-8BB5-490E-955A-20B1678D642C}" type="presParOf" srcId="{F361CEA0-2D63-4919-86B6-22981C5EEFD6}" destId="{26C95028-C123-4814-B5A2-05E6A67010A7}" srcOrd="2" destOrd="0" presId="urn:microsoft.com/office/officeart/2005/8/layout/orgChart1"/>
    <dgm:cxn modelId="{A893688A-502D-4C2D-8726-1C1E98294D32}" type="presParOf" srcId="{08575746-90B4-43EB-9BA5-1299CE12EB95}" destId="{D7FA55C7-16EE-43D7-ABC2-0BE76FCA435A}" srcOrd="4" destOrd="0" presId="urn:microsoft.com/office/officeart/2005/8/layout/orgChart1"/>
    <dgm:cxn modelId="{0FA2C3AA-E8D8-414B-955C-426802599AF0}" type="presParOf" srcId="{08575746-90B4-43EB-9BA5-1299CE12EB95}" destId="{8C23B84F-B4C6-4A89-984A-F72C47ACF6D6}" srcOrd="5" destOrd="0" presId="urn:microsoft.com/office/officeart/2005/8/layout/orgChart1"/>
    <dgm:cxn modelId="{FBA4C575-DF83-4740-A647-6890D06C4D1B}" type="presParOf" srcId="{8C23B84F-B4C6-4A89-984A-F72C47ACF6D6}" destId="{DC1D9303-F8B1-412D-AC23-513484284282}" srcOrd="0" destOrd="0" presId="urn:microsoft.com/office/officeart/2005/8/layout/orgChart1"/>
    <dgm:cxn modelId="{1253816B-8A6A-43A8-A379-EF5A1EC053D1}" type="presParOf" srcId="{DC1D9303-F8B1-412D-AC23-513484284282}" destId="{FBF327D2-540D-42A9-BB76-0B53BF66FA2B}" srcOrd="0" destOrd="0" presId="urn:microsoft.com/office/officeart/2005/8/layout/orgChart1"/>
    <dgm:cxn modelId="{D696C2EF-05D5-4E20-988C-DC26BDEF5C4A}" type="presParOf" srcId="{DC1D9303-F8B1-412D-AC23-513484284282}" destId="{F8BA805E-367E-499A-8977-70AED88CC5B1}" srcOrd="1" destOrd="0" presId="urn:microsoft.com/office/officeart/2005/8/layout/orgChart1"/>
    <dgm:cxn modelId="{DCB6E766-41EA-46C2-B864-4632D4D605BA}" type="presParOf" srcId="{8C23B84F-B4C6-4A89-984A-F72C47ACF6D6}" destId="{1F7F639F-A929-467C-9FE5-8E94AF820844}" srcOrd="1" destOrd="0" presId="urn:microsoft.com/office/officeart/2005/8/layout/orgChart1"/>
    <dgm:cxn modelId="{4EAEC845-7168-4403-B4A8-469795F063AE}" type="presParOf" srcId="{8C23B84F-B4C6-4A89-984A-F72C47ACF6D6}" destId="{D586AF34-892A-4170-8799-D12E1100DD46}" srcOrd="2" destOrd="0" presId="urn:microsoft.com/office/officeart/2005/8/layout/orgChart1"/>
    <dgm:cxn modelId="{0878BD8A-7936-492F-8E21-A99EF5CB679B}" type="presParOf" srcId="{08575746-90B4-43EB-9BA5-1299CE12EB95}" destId="{24AAA9AC-8192-4F9D-B14E-16F281229CE6}" srcOrd="6" destOrd="0" presId="urn:microsoft.com/office/officeart/2005/8/layout/orgChart1"/>
    <dgm:cxn modelId="{57721A0A-7F8B-4C8C-B26C-8D5BB0C84272}" type="presParOf" srcId="{08575746-90B4-43EB-9BA5-1299CE12EB95}" destId="{46ECEF8D-682C-4F76-8AD5-0513F6CF6116}" srcOrd="7" destOrd="0" presId="urn:microsoft.com/office/officeart/2005/8/layout/orgChart1"/>
    <dgm:cxn modelId="{961B4E44-E917-4B78-AC9F-868A641C87A3}" type="presParOf" srcId="{46ECEF8D-682C-4F76-8AD5-0513F6CF6116}" destId="{988F1539-F10B-4D2B-B92F-658F4A8CFA54}" srcOrd="0" destOrd="0" presId="urn:microsoft.com/office/officeart/2005/8/layout/orgChart1"/>
    <dgm:cxn modelId="{F7DAB4EF-FED7-4462-9027-2C4E6BC8468E}" type="presParOf" srcId="{988F1539-F10B-4D2B-B92F-658F4A8CFA54}" destId="{78B5342D-9FAA-4479-B477-330E2AF8077E}" srcOrd="0" destOrd="0" presId="urn:microsoft.com/office/officeart/2005/8/layout/orgChart1"/>
    <dgm:cxn modelId="{F837A630-6030-4107-92CE-959E52F89F52}" type="presParOf" srcId="{988F1539-F10B-4D2B-B92F-658F4A8CFA54}" destId="{9F7A4F56-279A-4282-91C1-5BACACD3D909}" srcOrd="1" destOrd="0" presId="urn:microsoft.com/office/officeart/2005/8/layout/orgChart1"/>
    <dgm:cxn modelId="{67E00A8E-F568-4A7A-9A4E-50495C5840A2}" type="presParOf" srcId="{46ECEF8D-682C-4F76-8AD5-0513F6CF6116}" destId="{F715D347-1FA9-44F4-98B9-01C3B55BC348}" srcOrd="1" destOrd="0" presId="urn:microsoft.com/office/officeart/2005/8/layout/orgChart1"/>
    <dgm:cxn modelId="{179AA2DD-F893-4971-B4DA-203A965025A8}" type="presParOf" srcId="{46ECEF8D-682C-4F76-8AD5-0513F6CF6116}" destId="{0A7AFAF8-52C3-4F67-81E2-13E349A6FAFD}" srcOrd="2" destOrd="0" presId="urn:microsoft.com/office/officeart/2005/8/layout/orgChart1"/>
    <dgm:cxn modelId="{DEBD9F85-BD26-4D84-947F-82AC2E71B33D}" type="presParOf" srcId="{08575746-90B4-43EB-9BA5-1299CE12EB95}" destId="{1814FCB7-DB37-4A84-A86B-E16DE7CD7BD6}" srcOrd="8" destOrd="0" presId="urn:microsoft.com/office/officeart/2005/8/layout/orgChart1"/>
    <dgm:cxn modelId="{DF968D73-F231-46DB-8D57-E3C61FBC8321}" type="presParOf" srcId="{08575746-90B4-43EB-9BA5-1299CE12EB95}" destId="{0DF762FB-7AD8-4D0E-915F-2926685A3D70}" srcOrd="9" destOrd="0" presId="urn:microsoft.com/office/officeart/2005/8/layout/orgChart1"/>
    <dgm:cxn modelId="{074D20F5-2E00-48DA-81F6-D6D0A858D1A3}" type="presParOf" srcId="{0DF762FB-7AD8-4D0E-915F-2926685A3D70}" destId="{66E65DB3-AED5-46DF-84FA-94332C49A9CF}" srcOrd="0" destOrd="0" presId="urn:microsoft.com/office/officeart/2005/8/layout/orgChart1"/>
    <dgm:cxn modelId="{139AFEA5-8619-49E0-B52B-691077FA01F2}" type="presParOf" srcId="{66E65DB3-AED5-46DF-84FA-94332C49A9CF}" destId="{BAE87556-1A9F-48A5-BA0F-EE9028C65D4A}" srcOrd="0" destOrd="0" presId="urn:microsoft.com/office/officeart/2005/8/layout/orgChart1"/>
    <dgm:cxn modelId="{DBF70261-E631-4C49-9E9D-5C7B116D813D}" type="presParOf" srcId="{66E65DB3-AED5-46DF-84FA-94332C49A9CF}" destId="{BE4D5BCE-6157-41E8-9A26-09072486020A}" srcOrd="1" destOrd="0" presId="urn:microsoft.com/office/officeart/2005/8/layout/orgChart1"/>
    <dgm:cxn modelId="{337F2FCD-B3D5-45B6-AE16-898E3B1B1A1C}" type="presParOf" srcId="{0DF762FB-7AD8-4D0E-915F-2926685A3D70}" destId="{6E9F197B-E205-4021-AE7D-2C6AAFC56ECD}" srcOrd="1" destOrd="0" presId="urn:microsoft.com/office/officeart/2005/8/layout/orgChart1"/>
    <dgm:cxn modelId="{BDA44D19-4536-4C25-BFEA-1402FC5FFA77}" type="presParOf" srcId="{0DF762FB-7AD8-4D0E-915F-2926685A3D70}" destId="{70B33374-3969-4FDC-BCE6-8A03C227F447}" srcOrd="2" destOrd="0" presId="urn:microsoft.com/office/officeart/2005/8/layout/orgChart1"/>
    <dgm:cxn modelId="{E7E1B1B0-F830-4A71-9EB6-51AD3E93911A}" type="presParOf" srcId="{87B1BB25-B2E4-425A-93EE-63C776B05827}" destId="{F2E2B2AA-5015-4551-9B08-DA82E0F962A7}" srcOrd="2" destOrd="0" presId="urn:microsoft.com/office/officeart/2005/8/layout/orgChart1"/>
    <dgm:cxn modelId="{EE3CBD63-209D-4291-8024-4CA14632B9ED}" type="presParOf" srcId="{9C872879-5C87-438F-80BE-D8F0FDCD6DC9}" destId="{FFAEB48E-2860-4645-8CEC-6B4D72373B42}" srcOrd="2" destOrd="0" presId="urn:microsoft.com/office/officeart/2005/8/layout/orgChart1"/>
    <dgm:cxn modelId="{35B175E6-6AFF-48FA-B77A-080D3D5E1043}" type="presParOf" srcId="{9C872879-5C87-438F-80BE-D8F0FDCD6DC9}" destId="{D05DB951-2B00-49F7-B34D-82533A0047A0}" srcOrd="3" destOrd="0" presId="urn:microsoft.com/office/officeart/2005/8/layout/orgChart1"/>
    <dgm:cxn modelId="{C355626B-F22D-473C-86E6-22E635A9C897}" type="presParOf" srcId="{D05DB951-2B00-49F7-B34D-82533A0047A0}" destId="{51CDCF39-E06C-4A98-984E-AB534C291E00}" srcOrd="0" destOrd="0" presId="urn:microsoft.com/office/officeart/2005/8/layout/orgChart1"/>
    <dgm:cxn modelId="{D7400AC8-983F-4183-883D-4B0F713F49CC}" type="presParOf" srcId="{51CDCF39-E06C-4A98-984E-AB534C291E00}" destId="{1FED8D9B-1030-4703-802A-2EDAEFDF508B}" srcOrd="0" destOrd="0" presId="urn:microsoft.com/office/officeart/2005/8/layout/orgChart1"/>
    <dgm:cxn modelId="{29FE7BAB-73F3-4231-B3F5-3FFE7A715DE0}" type="presParOf" srcId="{51CDCF39-E06C-4A98-984E-AB534C291E00}" destId="{B4F1D67E-6BAB-4C50-9734-25E42229AB7B}" srcOrd="1" destOrd="0" presId="urn:microsoft.com/office/officeart/2005/8/layout/orgChart1"/>
    <dgm:cxn modelId="{3010691F-B87F-4B96-AE90-60D5BCC6A2A2}" type="presParOf" srcId="{D05DB951-2B00-49F7-B34D-82533A0047A0}" destId="{A074F1A7-9951-4CD3-A1CF-1C0D17B02CDC}" srcOrd="1" destOrd="0" presId="urn:microsoft.com/office/officeart/2005/8/layout/orgChart1"/>
    <dgm:cxn modelId="{3DA07CD4-08F8-4D24-8961-0A2B68FA6E46}" type="presParOf" srcId="{A074F1A7-9951-4CD3-A1CF-1C0D17B02CDC}" destId="{7721D00E-268D-42B9-A43A-182E31E51817}" srcOrd="0" destOrd="0" presId="urn:microsoft.com/office/officeart/2005/8/layout/orgChart1"/>
    <dgm:cxn modelId="{985EE6BF-C71D-42B2-89E7-583341471FA3}" type="presParOf" srcId="{A074F1A7-9951-4CD3-A1CF-1C0D17B02CDC}" destId="{A4648951-783E-4546-A7E4-1EC392C0849B}" srcOrd="1" destOrd="0" presId="urn:microsoft.com/office/officeart/2005/8/layout/orgChart1"/>
    <dgm:cxn modelId="{BBA486DD-32C5-476B-8925-59798D37A10F}" type="presParOf" srcId="{A4648951-783E-4546-A7E4-1EC392C0849B}" destId="{0600D26D-13E5-4812-92AE-A5E6B29DCD7A}" srcOrd="0" destOrd="0" presId="urn:microsoft.com/office/officeart/2005/8/layout/orgChart1"/>
    <dgm:cxn modelId="{89C60271-8290-4151-A927-8903EF8F28C6}" type="presParOf" srcId="{0600D26D-13E5-4812-92AE-A5E6B29DCD7A}" destId="{7A59E0F3-683A-4D1F-A5D7-211D0D8664C3}" srcOrd="0" destOrd="0" presId="urn:microsoft.com/office/officeart/2005/8/layout/orgChart1"/>
    <dgm:cxn modelId="{23D80147-84F0-424C-9987-4C68B924AD21}" type="presParOf" srcId="{0600D26D-13E5-4812-92AE-A5E6B29DCD7A}" destId="{A06AEFE0-2859-4313-B23B-C320AD078946}" srcOrd="1" destOrd="0" presId="urn:microsoft.com/office/officeart/2005/8/layout/orgChart1"/>
    <dgm:cxn modelId="{09620BA5-A0AF-4F18-873D-6BE738C891FA}" type="presParOf" srcId="{A4648951-783E-4546-A7E4-1EC392C0849B}" destId="{2D80A571-A02C-4766-AB03-A076CC94D232}" srcOrd="1" destOrd="0" presId="urn:microsoft.com/office/officeart/2005/8/layout/orgChart1"/>
    <dgm:cxn modelId="{FB2BB5E4-EB8E-4F18-828E-C05FAF482A61}" type="presParOf" srcId="{A4648951-783E-4546-A7E4-1EC392C0849B}" destId="{A825222E-71C0-4B50-BFEF-86CD7C1E80D0}" srcOrd="2" destOrd="0" presId="urn:microsoft.com/office/officeart/2005/8/layout/orgChart1"/>
    <dgm:cxn modelId="{57F600E9-6BE5-4571-ABDD-ECDDE78455A2}" type="presParOf" srcId="{A074F1A7-9951-4CD3-A1CF-1C0D17B02CDC}" destId="{927BAF57-A374-4187-BDA6-ADE7A8B745FA}" srcOrd="2" destOrd="0" presId="urn:microsoft.com/office/officeart/2005/8/layout/orgChart1"/>
    <dgm:cxn modelId="{78ABC76E-4544-4269-8542-07145164EED7}" type="presParOf" srcId="{A074F1A7-9951-4CD3-A1CF-1C0D17B02CDC}" destId="{F61C6A2D-9DCE-4BAF-8163-0B6DB4EE4CA8}" srcOrd="3" destOrd="0" presId="urn:microsoft.com/office/officeart/2005/8/layout/orgChart1"/>
    <dgm:cxn modelId="{559AB663-1806-42B9-861F-8B952D223891}" type="presParOf" srcId="{F61C6A2D-9DCE-4BAF-8163-0B6DB4EE4CA8}" destId="{4C36FC7F-636D-4B54-9A1C-70A4DB2B8FFE}" srcOrd="0" destOrd="0" presId="urn:microsoft.com/office/officeart/2005/8/layout/orgChart1"/>
    <dgm:cxn modelId="{CECD67E9-DF4D-4577-A4F5-54C9950ED239}" type="presParOf" srcId="{4C36FC7F-636D-4B54-9A1C-70A4DB2B8FFE}" destId="{C77DBF75-8FD5-44E1-ADED-535E36300F23}" srcOrd="0" destOrd="0" presId="urn:microsoft.com/office/officeart/2005/8/layout/orgChart1"/>
    <dgm:cxn modelId="{0639D320-127B-4B0A-A248-37037741DD05}" type="presParOf" srcId="{4C36FC7F-636D-4B54-9A1C-70A4DB2B8FFE}" destId="{2B5A2FFD-BF6A-4588-B7FE-77A258FB3272}" srcOrd="1" destOrd="0" presId="urn:microsoft.com/office/officeart/2005/8/layout/orgChart1"/>
    <dgm:cxn modelId="{8B4CEEF7-CE6E-4371-BB54-EF7ED2E06D50}" type="presParOf" srcId="{F61C6A2D-9DCE-4BAF-8163-0B6DB4EE4CA8}" destId="{1A21F35F-91A8-4F14-B017-7F1970C8345E}" srcOrd="1" destOrd="0" presId="urn:microsoft.com/office/officeart/2005/8/layout/orgChart1"/>
    <dgm:cxn modelId="{C65D17BE-C84B-45CB-8CCD-C336227B0073}" type="presParOf" srcId="{F61C6A2D-9DCE-4BAF-8163-0B6DB4EE4CA8}" destId="{0B850927-4D05-4E39-8B27-D0EE94316CB0}" srcOrd="2" destOrd="0" presId="urn:microsoft.com/office/officeart/2005/8/layout/orgChart1"/>
    <dgm:cxn modelId="{8B1294B2-317C-46A3-9D6F-69FA9B9187ED}" type="presParOf" srcId="{D05DB951-2B00-49F7-B34D-82533A0047A0}" destId="{5964624C-5A78-472B-B0E6-7994160697D3}" srcOrd="2" destOrd="0" presId="urn:microsoft.com/office/officeart/2005/8/layout/orgChart1"/>
    <dgm:cxn modelId="{C9D9F9A4-8252-451C-B481-1591676F9A6D}" type="presParOf" srcId="{9C872879-5C87-438F-80BE-D8F0FDCD6DC9}" destId="{AB169FF1-B750-41F9-9533-B501E599A22B}" srcOrd="4" destOrd="0" presId="urn:microsoft.com/office/officeart/2005/8/layout/orgChart1"/>
    <dgm:cxn modelId="{F57EE871-84F9-4492-A198-7642049E764F}" type="presParOf" srcId="{9C872879-5C87-438F-80BE-D8F0FDCD6DC9}" destId="{652AD950-3289-4B5E-B02B-F18C7EACB930}" srcOrd="5" destOrd="0" presId="urn:microsoft.com/office/officeart/2005/8/layout/orgChart1"/>
    <dgm:cxn modelId="{49CFE2B6-F742-46A9-A6E0-46ABA55DBF28}" type="presParOf" srcId="{652AD950-3289-4B5E-B02B-F18C7EACB930}" destId="{E637642C-37A6-41E1-9CF6-32040DECD922}" srcOrd="0" destOrd="0" presId="urn:microsoft.com/office/officeart/2005/8/layout/orgChart1"/>
    <dgm:cxn modelId="{D0A682C7-0B4C-4E63-A45F-956118C5A1D0}" type="presParOf" srcId="{E637642C-37A6-41E1-9CF6-32040DECD922}" destId="{4D43DA37-98B0-443A-9AB6-020D79A9BDF1}" srcOrd="0" destOrd="0" presId="urn:microsoft.com/office/officeart/2005/8/layout/orgChart1"/>
    <dgm:cxn modelId="{22B41F5D-F9DB-4EB6-89BF-2DD72946140A}" type="presParOf" srcId="{E637642C-37A6-41E1-9CF6-32040DECD922}" destId="{15113583-4E9E-4FCD-9B13-680F9D939977}" srcOrd="1" destOrd="0" presId="urn:microsoft.com/office/officeart/2005/8/layout/orgChart1"/>
    <dgm:cxn modelId="{A3D47049-CDB4-43FF-8BF9-9A8FEE00D6C0}" type="presParOf" srcId="{652AD950-3289-4B5E-B02B-F18C7EACB930}" destId="{3B838913-ED5F-4648-A903-21764550AF46}" srcOrd="1" destOrd="0" presId="urn:microsoft.com/office/officeart/2005/8/layout/orgChart1"/>
    <dgm:cxn modelId="{B67FC88C-225C-4131-9F8A-8195927D79BC}" type="presParOf" srcId="{3B838913-ED5F-4648-A903-21764550AF46}" destId="{3105221B-295F-4AAF-ABDC-3BA1754722C2}" srcOrd="0" destOrd="0" presId="urn:microsoft.com/office/officeart/2005/8/layout/orgChart1"/>
    <dgm:cxn modelId="{FD6EDFC7-48D7-420F-946B-697A9BC723B5}" type="presParOf" srcId="{3B838913-ED5F-4648-A903-21764550AF46}" destId="{AC903517-184A-413A-A3DA-06FD6E2CD58E}" srcOrd="1" destOrd="0" presId="urn:microsoft.com/office/officeart/2005/8/layout/orgChart1"/>
    <dgm:cxn modelId="{86D3C445-8FEA-4904-8723-F76B8985108F}" type="presParOf" srcId="{AC903517-184A-413A-A3DA-06FD6E2CD58E}" destId="{B53F790C-F78E-4FA9-8E8C-154FC37568FE}" srcOrd="0" destOrd="0" presId="urn:microsoft.com/office/officeart/2005/8/layout/orgChart1"/>
    <dgm:cxn modelId="{9E957738-C415-41BA-981F-915857FEE9F8}" type="presParOf" srcId="{B53F790C-F78E-4FA9-8E8C-154FC37568FE}" destId="{EB9A99BA-C39D-4919-9816-8DAC834C30C1}" srcOrd="0" destOrd="0" presId="urn:microsoft.com/office/officeart/2005/8/layout/orgChart1"/>
    <dgm:cxn modelId="{B8EE60B4-2565-47FA-AF70-0DDA96A4CAA4}" type="presParOf" srcId="{B53F790C-F78E-4FA9-8E8C-154FC37568FE}" destId="{DBE2EF53-FA90-4992-863C-2382E1DE5802}" srcOrd="1" destOrd="0" presId="urn:microsoft.com/office/officeart/2005/8/layout/orgChart1"/>
    <dgm:cxn modelId="{D1C636B3-3643-4ED9-A7C7-725D09B7EB46}" type="presParOf" srcId="{AC903517-184A-413A-A3DA-06FD6E2CD58E}" destId="{E252C7CF-BED0-47C1-BA35-28EA124653B3}" srcOrd="1" destOrd="0" presId="urn:microsoft.com/office/officeart/2005/8/layout/orgChart1"/>
    <dgm:cxn modelId="{20FC2A34-81C7-4E1A-B573-9DA5CEC2BC9B}" type="presParOf" srcId="{AC903517-184A-413A-A3DA-06FD6E2CD58E}" destId="{9C96A948-62A5-47C2-8341-330BAE000CE2}" srcOrd="2" destOrd="0" presId="urn:microsoft.com/office/officeart/2005/8/layout/orgChart1"/>
    <dgm:cxn modelId="{E0CB226D-D70C-493A-B92D-0CA48D1427E7}" type="presParOf" srcId="{3B838913-ED5F-4648-A903-21764550AF46}" destId="{A1E27C6A-086A-4199-B9D0-BE9388C12516}" srcOrd="2" destOrd="0" presId="urn:microsoft.com/office/officeart/2005/8/layout/orgChart1"/>
    <dgm:cxn modelId="{EFD4FE61-E835-453A-A229-443E2A17D2ED}" type="presParOf" srcId="{3B838913-ED5F-4648-A903-21764550AF46}" destId="{6E579A2C-592E-4303-92E1-28A0FDD8D702}" srcOrd="3" destOrd="0" presId="urn:microsoft.com/office/officeart/2005/8/layout/orgChart1"/>
    <dgm:cxn modelId="{512CE3EA-49B1-42AB-B24E-4472487CD9AE}" type="presParOf" srcId="{6E579A2C-592E-4303-92E1-28A0FDD8D702}" destId="{9EDEE25D-EEC9-4C54-B14A-717A084EB60D}" srcOrd="0" destOrd="0" presId="urn:microsoft.com/office/officeart/2005/8/layout/orgChart1"/>
    <dgm:cxn modelId="{496D7823-276B-4E98-BB3B-53C6CC8EF7FD}" type="presParOf" srcId="{9EDEE25D-EEC9-4C54-B14A-717A084EB60D}" destId="{7E427F7C-7E77-4A9E-9B2A-782AADD5E349}" srcOrd="0" destOrd="0" presId="urn:microsoft.com/office/officeart/2005/8/layout/orgChart1"/>
    <dgm:cxn modelId="{57BA8592-E59C-446E-AAE1-3DDA0F14497F}" type="presParOf" srcId="{9EDEE25D-EEC9-4C54-B14A-717A084EB60D}" destId="{CB18A827-1426-487A-BE0C-4D675605F0F1}" srcOrd="1" destOrd="0" presId="urn:microsoft.com/office/officeart/2005/8/layout/orgChart1"/>
    <dgm:cxn modelId="{9FB7373B-CA45-4477-9B2A-BF809E957D65}" type="presParOf" srcId="{6E579A2C-592E-4303-92E1-28A0FDD8D702}" destId="{5329DFD0-A579-40F9-ADA5-D61DD059C6BE}" srcOrd="1" destOrd="0" presId="urn:microsoft.com/office/officeart/2005/8/layout/orgChart1"/>
    <dgm:cxn modelId="{CC9D1D12-0ED3-41B3-8914-932807BF713A}" type="presParOf" srcId="{6E579A2C-592E-4303-92E1-28A0FDD8D702}" destId="{4AEB39CA-2F2C-4ED1-BC3C-24F1AF97FBA5}" srcOrd="2" destOrd="0" presId="urn:microsoft.com/office/officeart/2005/8/layout/orgChart1"/>
    <dgm:cxn modelId="{E58C41EB-D6F1-4A4B-A9C9-DAB7076E9776}" type="presParOf" srcId="{3B838913-ED5F-4648-A903-21764550AF46}" destId="{ACF10C49-E094-4913-B630-48420372CA3D}" srcOrd="4" destOrd="0" presId="urn:microsoft.com/office/officeart/2005/8/layout/orgChart1"/>
    <dgm:cxn modelId="{1BB5AE4B-9794-4B5E-8440-BE8618434D09}" type="presParOf" srcId="{3B838913-ED5F-4648-A903-21764550AF46}" destId="{B7BFC535-2521-49B1-BB84-3669F6E8519F}" srcOrd="5" destOrd="0" presId="urn:microsoft.com/office/officeart/2005/8/layout/orgChart1"/>
    <dgm:cxn modelId="{CD0197CC-BB3A-4764-A04A-E2582B32C042}" type="presParOf" srcId="{B7BFC535-2521-49B1-BB84-3669F6E8519F}" destId="{8074F779-3AB6-4927-A9F0-7E7D07608334}" srcOrd="0" destOrd="0" presId="urn:microsoft.com/office/officeart/2005/8/layout/orgChart1"/>
    <dgm:cxn modelId="{21FAFD20-4867-4EC2-B969-600873D706D7}" type="presParOf" srcId="{8074F779-3AB6-4927-A9F0-7E7D07608334}" destId="{F1ADC41C-F0F8-4D42-B66B-5969CD5E54A1}" srcOrd="0" destOrd="0" presId="urn:microsoft.com/office/officeart/2005/8/layout/orgChart1"/>
    <dgm:cxn modelId="{F2CD2D13-096A-43C1-94DD-049BAE76BE46}" type="presParOf" srcId="{8074F779-3AB6-4927-A9F0-7E7D07608334}" destId="{1D1604F2-2C4D-4384-A09F-672A81698F41}" srcOrd="1" destOrd="0" presId="urn:microsoft.com/office/officeart/2005/8/layout/orgChart1"/>
    <dgm:cxn modelId="{4ECA35D7-04CB-42BB-AE82-69159E48727D}" type="presParOf" srcId="{B7BFC535-2521-49B1-BB84-3669F6E8519F}" destId="{524F2288-2A7F-40DD-930F-838223D02921}" srcOrd="1" destOrd="0" presId="urn:microsoft.com/office/officeart/2005/8/layout/orgChart1"/>
    <dgm:cxn modelId="{F2038ADB-F06C-40E6-8676-BCBB4E36B801}" type="presParOf" srcId="{B7BFC535-2521-49B1-BB84-3669F6E8519F}" destId="{48EBD72F-B97C-4BBB-B078-436F6F7474D1}" srcOrd="2" destOrd="0" presId="urn:microsoft.com/office/officeart/2005/8/layout/orgChart1"/>
    <dgm:cxn modelId="{B15ED698-2FEB-4E67-8E56-F00C97C5C12F}" type="presParOf" srcId="{3B838913-ED5F-4648-A903-21764550AF46}" destId="{5958F276-CBFC-4311-A413-EE06477BCAD3}" srcOrd="6" destOrd="0" presId="urn:microsoft.com/office/officeart/2005/8/layout/orgChart1"/>
    <dgm:cxn modelId="{804685AD-CFC9-4385-820E-22FBE3131CCC}" type="presParOf" srcId="{3B838913-ED5F-4648-A903-21764550AF46}" destId="{F723C6C9-3BD0-4D11-849E-537C5FD491C0}" srcOrd="7" destOrd="0" presId="urn:microsoft.com/office/officeart/2005/8/layout/orgChart1"/>
    <dgm:cxn modelId="{9A0EC303-D989-46B0-A447-4A20CFD6A1CB}" type="presParOf" srcId="{F723C6C9-3BD0-4D11-849E-537C5FD491C0}" destId="{2CC8C6A8-436B-420D-BB57-9F5B500AA94D}" srcOrd="0" destOrd="0" presId="urn:microsoft.com/office/officeart/2005/8/layout/orgChart1"/>
    <dgm:cxn modelId="{6B40F64B-25F4-4958-8899-E5553AA686AB}" type="presParOf" srcId="{2CC8C6A8-436B-420D-BB57-9F5B500AA94D}" destId="{19A4C594-7E0B-419F-9B87-649C9F8B77F3}" srcOrd="0" destOrd="0" presId="urn:microsoft.com/office/officeart/2005/8/layout/orgChart1"/>
    <dgm:cxn modelId="{D8505B1D-A921-4EFB-9883-81B287BEEDC1}" type="presParOf" srcId="{2CC8C6A8-436B-420D-BB57-9F5B500AA94D}" destId="{0F69FB9D-0AD8-4DE0-93C3-5914C8AE7D07}" srcOrd="1" destOrd="0" presId="urn:microsoft.com/office/officeart/2005/8/layout/orgChart1"/>
    <dgm:cxn modelId="{3E592A1F-EA1F-4FCE-A110-CF14180151D5}" type="presParOf" srcId="{F723C6C9-3BD0-4D11-849E-537C5FD491C0}" destId="{0A5A60A1-3F6E-41A1-987D-F6CC745707D3}" srcOrd="1" destOrd="0" presId="urn:microsoft.com/office/officeart/2005/8/layout/orgChart1"/>
    <dgm:cxn modelId="{E7D3C6B0-01A5-477A-A269-BC34657C807F}" type="presParOf" srcId="{F723C6C9-3BD0-4D11-849E-537C5FD491C0}" destId="{3070468C-C95B-4035-BA34-6342A9BE3F79}" srcOrd="2" destOrd="0" presId="urn:microsoft.com/office/officeart/2005/8/layout/orgChart1"/>
    <dgm:cxn modelId="{3D6C8932-3943-4735-8F91-B40C8E7DCF87}" type="presParOf" srcId="{3B838913-ED5F-4648-A903-21764550AF46}" destId="{DDF25142-7D25-4835-AF7A-AE1663F4217E}" srcOrd="8" destOrd="0" presId="urn:microsoft.com/office/officeart/2005/8/layout/orgChart1"/>
    <dgm:cxn modelId="{E44C35EF-BA0A-4F59-BEF3-B3C00AD18FF4}" type="presParOf" srcId="{3B838913-ED5F-4648-A903-21764550AF46}" destId="{2570DE07-4CC8-4AC2-AD61-FF8419F09879}" srcOrd="9" destOrd="0" presId="urn:microsoft.com/office/officeart/2005/8/layout/orgChart1"/>
    <dgm:cxn modelId="{CA8000BF-2EDB-4911-81E1-8395EB14C1A9}" type="presParOf" srcId="{2570DE07-4CC8-4AC2-AD61-FF8419F09879}" destId="{A14EDF29-E41A-4189-AEC0-29F8FABAE75C}" srcOrd="0" destOrd="0" presId="urn:microsoft.com/office/officeart/2005/8/layout/orgChart1"/>
    <dgm:cxn modelId="{0B59C293-B3F7-44F8-851B-1B35EF599A86}" type="presParOf" srcId="{A14EDF29-E41A-4189-AEC0-29F8FABAE75C}" destId="{929BD3D1-3A58-41EC-B758-75BE0F2DE7CA}" srcOrd="0" destOrd="0" presId="urn:microsoft.com/office/officeart/2005/8/layout/orgChart1"/>
    <dgm:cxn modelId="{61E36940-830A-4667-8C0B-B51A88B92D71}" type="presParOf" srcId="{A14EDF29-E41A-4189-AEC0-29F8FABAE75C}" destId="{A7A3EEEC-CFC8-4719-A0E3-8E363499EF02}" srcOrd="1" destOrd="0" presId="urn:microsoft.com/office/officeart/2005/8/layout/orgChart1"/>
    <dgm:cxn modelId="{9C3DCAC7-A6A4-43F2-982A-0A3F6FD2B8B3}" type="presParOf" srcId="{2570DE07-4CC8-4AC2-AD61-FF8419F09879}" destId="{FC5E9530-6DCC-4613-A88A-33A8422E4D6F}" srcOrd="1" destOrd="0" presId="urn:microsoft.com/office/officeart/2005/8/layout/orgChart1"/>
    <dgm:cxn modelId="{02DCD996-006C-415D-B3AE-8A07E8136CA9}" type="presParOf" srcId="{2570DE07-4CC8-4AC2-AD61-FF8419F09879}" destId="{C455586B-45EB-4200-BF22-47C925B46708}" srcOrd="2" destOrd="0" presId="urn:microsoft.com/office/officeart/2005/8/layout/orgChart1"/>
    <dgm:cxn modelId="{F485150D-198D-40EF-858F-0ED054D26271}" type="presParOf" srcId="{3B838913-ED5F-4648-A903-21764550AF46}" destId="{61750B2F-A530-4D5A-847B-41160F375DBD}" srcOrd="10" destOrd="0" presId="urn:microsoft.com/office/officeart/2005/8/layout/orgChart1"/>
    <dgm:cxn modelId="{E9D2FF21-C050-44F1-811D-D5CEE6291FA6}" type="presParOf" srcId="{3B838913-ED5F-4648-A903-21764550AF46}" destId="{E8A2254E-9C74-44F1-ADF6-4C839F136B7E}" srcOrd="11" destOrd="0" presId="urn:microsoft.com/office/officeart/2005/8/layout/orgChart1"/>
    <dgm:cxn modelId="{D90C61E8-7BFA-49E4-A2EF-16023BABA389}" type="presParOf" srcId="{E8A2254E-9C74-44F1-ADF6-4C839F136B7E}" destId="{CF9AC734-5985-4728-84B2-B8C44B28ED67}" srcOrd="0" destOrd="0" presId="urn:microsoft.com/office/officeart/2005/8/layout/orgChart1"/>
    <dgm:cxn modelId="{F40BB44B-6F8D-4C8A-8E5E-C711C4FD040D}" type="presParOf" srcId="{CF9AC734-5985-4728-84B2-B8C44B28ED67}" destId="{7CEEC49C-084B-445A-82AA-73E4A225D14C}" srcOrd="0" destOrd="0" presId="urn:microsoft.com/office/officeart/2005/8/layout/orgChart1"/>
    <dgm:cxn modelId="{6267660B-4FC4-4D56-A041-679AE6FD853E}" type="presParOf" srcId="{CF9AC734-5985-4728-84B2-B8C44B28ED67}" destId="{1C788C43-DCB0-4684-BB4B-526ADDE31F50}" srcOrd="1" destOrd="0" presId="urn:microsoft.com/office/officeart/2005/8/layout/orgChart1"/>
    <dgm:cxn modelId="{C6066701-507B-4130-B79A-7ED475097DFE}" type="presParOf" srcId="{E8A2254E-9C74-44F1-ADF6-4C839F136B7E}" destId="{0BFC82B4-D635-4261-BD60-73734A283D4C}" srcOrd="1" destOrd="0" presId="urn:microsoft.com/office/officeart/2005/8/layout/orgChart1"/>
    <dgm:cxn modelId="{97E7A8AB-5C13-496D-AC32-4F3ED59D6EA2}" type="presParOf" srcId="{E8A2254E-9C74-44F1-ADF6-4C839F136B7E}" destId="{E474B6A0-90DD-48E3-8D68-EA2CB96F2660}" srcOrd="2" destOrd="0" presId="urn:microsoft.com/office/officeart/2005/8/layout/orgChart1"/>
    <dgm:cxn modelId="{7FFD77A0-9D5C-41A7-B93A-EDC956F105E0}" type="presParOf" srcId="{3B838913-ED5F-4648-A903-21764550AF46}" destId="{E3C13277-0E53-45B6-88C6-299921A60C0F}" srcOrd="12" destOrd="0" presId="urn:microsoft.com/office/officeart/2005/8/layout/orgChart1"/>
    <dgm:cxn modelId="{80361F6E-28A1-4C78-8662-907A3A9339CF}" type="presParOf" srcId="{3B838913-ED5F-4648-A903-21764550AF46}" destId="{FF058BE6-2965-4028-802D-EE34E58268F5}" srcOrd="13" destOrd="0" presId="urn:microsoft.com/office/officeart/2005/8/layout/orgChart1"/>
    <dgm:cxn modelId="{DAD5D3D2-6797-4F12-8707-B4EF87A83479}" type="presParOf" srcId="{FF058BE6-2965-4028-802D-EE34E58268F5}" destId="{A6763BCB-693A-4179-8F4F-386CF44B7F2D}" srcOrd="0" destOrd="0" presId="urn:microsoft.com/office/officeart/2005/8/layout/orgChart1"/>
    <dgm:cxn modelId="{E9098665-18D2-4DAE-8A00-AB28277A0757}" type="presParOf" srcId="{A6763BCB-693A-4179-8F4F-386CF44B7F2D}" destId="{4A3646ED-9573-4544-8A4C-CD4A0952086E}" srcOrd="0" destOrd="0" presId="urn:microsoft.com/office/officeart/2005/8/layout/orgChart1"/>
    <dgm:cxn modelId="{8578A3D7-5F4C-455F-9E52-ADF38835185F}" type="presParOf" srcId="{A6763BCB-693A-4179-8F4F-386CF44B7F2D}" destId="{89494D27-B374-490C-A66F-2DC535767F18}" srcOrd="1" destOrd="0" presId="urn:microsoft.com/office/officeart/2005/8/layout/orgChart1"/>
    <dgm:cxn modelId="{2A179771-04DF-445A-8889-55F484D869CF}" type="presParOf" srcId="{FF058BE6-2965-4028-802D-EE34E58268F5}" destId="{73EA4FD5-340E-4FAF-BF8A-54912051B67C}" srcOrd="1" destOrd="0" presId="urn:microsoft.com/office/officeart/2005/8/layout/orgChart1"/>
    <dgm:cxn modelId="{A107BCDF-A24B-4D47-A480-FC3D581B2071}" type="presParOf" srcId="{FF058BE6-2965-4028-802D-EE34E58268F5}" destId="{AED6ADB8-3D61-4EDE-A62C-CD15ED896C55}" srcOrd="2" destOrd="0" presId="urn:microsoft.com/office/officeart/2005/8/layout/orgChart1"/>
    <dgm:cxn modelId="{CBA9D94E-A40A-41DD-80EC-CB568BFB0468}" type="presParOf" srcId="{3B838913-ED5F-4648-A903-21764550AF46}" destId="{6C5942BC-9402-48AC-9D7B-043DEF9EE7AF}" srcOrd="14" destOrd="0" presId="urn:microsoft.com/office/officeart/2005/8/layout/orgChart1"/>
    <dgm:cxn modelId="{8FDEBDF7-38DE-4CCC-90B8-904B7ABA3B83}" type="presParOf" srcId="{3B838913-ED5F-4648-A903-21764550AF46}" destId="{0BE95967-0851-4E2E-8651-DAA1C97D4117}" srcOrd="15" destOrd="0" presId="urn:microsoft.com/office/officeart/2005/8/layout/orgChart1"/>
    <dgm:cxn modelId="{2CA3F7FB-2474-47F4-8492-0E0A05C8460F}" type="presParOf" srcId="{0BE95967-0851-4E2E-8651-DAA1C97D4117}" destId="{3C482E6B-5C0D-42BB-8622-77900199522E}" srcOrd="0" destOrd="0" presId="urn:microsoft.com/office/officeart/2005/8/layout/orgChart1"/>
    <dgm:cxn modelId="{1FFE5CD2-B4A3-42B8-9941-FD0C5B087593}" type="presParOf" srcId="{3C482E6B-5C0D-42BB-8622-77900199522E}" destId="{D74DD974-9F68-4DCE-93A4-048040EDC878}" srcOrd="0" destOrd="0" presId="urn:microsoft.com/office/officeart/2005/8/layout/orgChart1"/>
    <dgm:cxn modelId="{82A4AD7E-3A01-4204-9F31-DDCDE7D76DEC}" type="presParOf" srcId="{3C482E6B-5C0D-42BB-8622-77900199522E}" destId="{F23D5D1A-32B4-4A3F-9E26-658424715FFA}" srcOrd="1" destOrd="0" presId="urn:microsoft.com/office/officeart/2005/8/layout/orgChart1"/>
    <dgm:cxn modelId="{18EAFB9D-9637-4328-B33F-2137BE4B194F}" type="presParOf" srcId="{0BE95967-0851-4E2E-8651-DAA1C97D4117}" destId="{2ADB8DAC-2342-4810-A784-3BC4FD6B98A4}" srcOrd="1" destOrd="0" presId="urn:microsoft.com/office/officeart/2005/8/layout/orgChart1"/>
    <dgm:cxn modelId="{29A23A44-343B-44CD-ABF2-93237448011E}" type="presParOf" srcId="{0BE95967-0851-4E2E-8651-DAA1C97D4117}" destId="{3530ED19-8FED-4B08-B21E-216228B8AE39}" srcOrd="2" destOrd="0" presId="urn:microsoft.com/office/officeart/2005/8/layout/orgChart1"/>
    <dgm:cxn modelId="{84CB6CBB-FC02-4443-B37C-A5629F6D4B85}" type="presParOf" srcId="{3B838913-ED5F-4648-A903-21764550AF46}" destId="{DA29F586-3407-4A6C-B698-3428008265C3}" srcOrd="16" destOrd="0" presId="urn:microsoft.com/office/officeart/2005/8/layout/orgChart1"/>
    <dgm:cxn modelId="{280B30B5-56C5-4317-8F3A-BAB98A185957}" type="presParOf" srcId="{3B838913-ED5F-4648-A903-21764550AF46}" destId="{39CB531B-5BA2-4F71-A728-C1616234623B}" srcOrd="17" destOrd="0" presId="urn:microsoft.com/office/officeart/2005/8/layout/orgChart1"/>
    <dgm:cxn modelId="{17B7EFAD-5DB5-4978-9F4F-F2EC4E2B15D6}" type="presParOf" srcId="{39CB531B-5BA2-4F71-A728-C1616234623B}" destId="{020DDF6E-8FE7-45B9-BB3F-903A4297FAC0}" srcOrd="0" destOrd="0" presId="urn:microsoft.com/office/officeart/2005/8/layout/orgChart1"/>
    <dgm:cxn modelId="{5461EE6F-12F7-4164-9189-69300967BF43}" type="presParOf" srcId="{020DDF6E-8FE7-45B9-BB3F-903A4297FAC0}" destId="{127E368C-5AA4-428D-BAD3-9993F0D85799}" srcOrd="0" destOrd="0" presId="urn:microsoft.com/office/officeart/2005/8/layout/orgChart1"/>
    <dgm:cxn modelId="{870A0AC9-945D-45EC-9163-F31FDBB375B7}" type="presParOf" srcId="{020DDF6E-8FE7-45B9-BB3F-903A4297FAC0}" destId="{3C0C0866-BCBF-477E-85E6-954B227C6B21}" srcOrd="1" destOrd="0" presId="urn:microsoft.com/office/officeart/2005/8/layout/orgChart1"/>
    <dgm:cxn modelId="{9EDF2CE9-0FD4-43F8-B08D-BC2420FD8282}" type="presParOf" srcId="{39CB531B-5BA2-4F71-A728-C1616234623B}" destId="{546094EA-9FDC-4D80-BB2C-30346091FD21}" srcOrd="1" destOrd="0" presId="urn:microsoft.com/office/officeart/2005/8/layout/orgChart1"/>
    <dgm:cxn modelId="{B5252B85-28E8-4641-B70E-310D47FBA066}" type="presParOf" srcId="{39CB531B-5BA2-4F71-A728-C1616234623B}" destId="{D3AE0ACF-3285-4612-86E5-C386F3C4D5D5}" srcOrd="2" destOrd="0" presId="urn:microsoft.com/office/officeart/2005/8/layout/orgChart1"/>
    <dgm:cxn modelId="{51E13561-2A5D-438A-B3BD-639517CCEBF4}" type="presParOf" srcId="{3B838913-ED5F-4648-A903-21764550AF46}" destId="{207B6612-2608-467D-BF4D-C511660D5E61}" srcOrd="18" destOrd="0" presId="urn:microsoft.com/office/officeart/2005/8/layout/orgChart1"/>
    <dgm:cxn modelId="{EBB00482-719E-40ED-973A-57A4B5EFED9A}" type="presParOf" srcId="{3B838913-ED5F-4648-A903-21764550AF46}" destId="{1F13D133-A4DD-418D-9F30-E0C1F05859F7}" srcOrd="19" destOrd="0" presId="urn:microsoft.com/office/officeart/2005/8/layout/orgChart1"/>
    <dgm:cxn modelId="{07053075-1BEA-428A-9F18-572C4EB3ABA4}" type="presParOf" srcId="{1F13D133-A4DD-418D-9F30-E0C1F05859F7}" destId="{5297C25B-41A2-479B-929A-E8E7F35579EF}" srcOrd="0" destOrd="0" presId="urn:microsoft.com/office/officeart/2005/8/layout/orgChart1"/>
    <dgm:cxn modelId="{234E24B5-11C0-4A73-8669-76AF3C32E67C}" type="presParOf" srcId="{5297C25B-41A2-479B-929A-E8E7F35579EF}" destId="{A97FB6DA-2705-482D-83D0-964766A17A66}" srcOrd="0" destOrd="0" presId="urn:microsoft.com/office/officeart/2005/8/layout/orgChart1"/>
    <dgm:cxn modelId="{11711ECB-CD82-46FE-BF1F-73A4DA681EE5}" type="presParOf" srcId="{5297C25B-41A2-479B-929A-E8E7F35579EF}" destId="{B7A71DF0-A574-4947-9EFF-B6D3D71CDAFE}" srcOrd="1" destOrd="0" presId="urn:microsoft.com/office/officeart/2005/8/layout/orgChart1"/>
    <dgm:cxn modelId="{9F6D67D4-19A8-4696-BCF1-CC0E0CF9169E}" type="presParOf" srcId="{1F13D133-A4DD-418D-9F30-E0C1F05859F7}" destId="{187263D4-F832-4AF0-B10B-D7382D91BA76}" srcOrd="1" destOrd="0" presId="urn:microsoft.com/office/officeart/2005/8/layout/orgChart1"/>
    <dgm:cxn modelId="{CD83B237-9806-44C8-B6F4-BB2FCAD2567C}" type="presParOf" srcId="{1F13D133-A4DD-418D-9F30-E0C1F05859F7}" destId="{3EA17D79-F3A3-4C5C-8A46-EA3705E9E59A}" srcOrd="2" destOrd="0" presId="urn:microsoft.com/office/officeart/2005/8/layout/orgChart1"/>
    <dgm:cxn modelId="{68690287-A6D0-44C7-BBD8-D4E4225D4914}" type="presParOf" srcId="{652AD950-3289-4B5E-B02B-F18C7EACB930}" destId="{E4EE3141-6395-469A-90E1-2D8257197769}" srcOrd="2" destOrd="0" presId="urn:microsoft.com/office/officeart/2005/8/layout/orgChart1"/>
    <dgm:cxn modelId="{4E8199FF-675D-4A8C-8E30-CCC427CC5169}" type="presParOf" srcId="{9C872879-5C87-438F-80BE-D8F0FDCD6DC9}" destId="{4DBE7B21-5891-4406-AD42-DF1C1C9B43A1}" srcOrd="6" destOrd="0" presId="urn:microsoft.com/office/officeart/2005/8/layout/orgChart1"/>
    <dgm:cxn modelId="{93E500A2-9BB7-4818-98A3-174B507F51A9}" type="presParOf" srcId="{9C872879-5C87-438F-80BE-D8F0FDCD6DC9}" destId="{06BC342E-A654-4291-89AE-DBF0B952E0EA}" srcOrd="7" destOrd="0" presId="urn:microsoft.com/office/officeart/2005/8/layout/orgChart1"/>
    <dgm:cxn modelId="{09285D54-4C7A-4B59-8258-B795BC36EA30}" type="presParOf" srcId="{06BC342E-A654-4291-89AE-DBF0B952E0EA}" destId="{07D0DEDF-3F55-4FFC-A6B1-4EC5CFFB882E}" srcOrd="0" destOrd="0" presId="urn:microsoft.com/office/officeart/2005/8/layout/orgChart1"/>
    <dgm:cxn modelId="{A8C6CA8A-BDB4-49B1-8379-7842311D84A8}" type="presParOf" srcId="{07D0DEDF-3F55-4FFC-A6B1-4EC5CFFB882E}" destId="{11F53C54-604A-43FA-82AF-C644FF45AD82}" srcOrd="0" destOrd="0" presId="urn:microsoft.com/office/officeart/2005/8/layout/orgChart1"/>
    <dgm:cxn modelId="{DE75318B-C010-4B1A-9FE4-89EF6FF11726}" type="presParOf" srcId="{07D0DEDF-3F55-4FFC-A6B1-4EC5CFFB882E}" destId="{1B391071-3C88-4962-97B6-B9461B0F3CBF}" srcOrd="1" destOrd="0" presId="urn:microsoft.com/office/officeart/2005/8/layout/orgChart1"/>
    <dgm:cxn modelId="{0D27A322-BA86-4712-ADAE-8874E3A57F83}" type="presParOf" srcId="{06BC342E-A654-4291-89AE-DBF0B952E0EA}" destId="{745E16F3-1AF6-4174-8DC3-3B386D80D7BF}" srcOrd="1" destOrd="0" presId="urn:microsoft.com/office/officeart/2005/8/layout/orgChart1"/>
    <dgm:cxn modelId="{7077D7AE-D341-4CE2-BCDF-8150743DFA50}" type="presParOf" srcId="{745E16F3-1AF6-4174-8DC3-3B386D80D7BF}" destId="{139EC05C-030C-4C4A-A3EB-114C1A0BC867}" srcOrd="0" destOrd="0" presId="urn:microsoft.com/office/officeart/2005/8/layout/orgChart1"/>
    <dgm:cxn modelId="{E836025A-A4A5-4BB3-99E9-6ECEE13BD5AE}" type="presParOf" srcId="{745E16F3-1AF6-4174-8DC3-3B386D80D7BF}" destId="{C6603A44-FA88-4CF1-A0BE-4ACA9BD81140}" srcOrd="1" destOrd="0" presId="urn:microsoft.com/office/officeart/2005/8/layout/orgChart1"/>
    <dgm:cxn modelId="{4E8B475E-41C1-496E-B621-F012896404D2}" type="presParOf" srcId="{C6603A44-FA88-4CF1-A0BE-4ACA9BD81140}" destId="{95FB196D-291E-4D4C-8C71-B4BEAC39AF0D}" srcOrd="0" destOrd="0" presId="urn:microsoft.com/office/officeart/2005/8/layout/orgChart1"/>
    <dgm:cxn modelId="{4A0D904E-56DE-4652-8954-D9301E814BEA}" type="presParOf" srcId="{95FB196D-291E-4D4C-8C71-B4BEAC39AF0D}" destId="{07F41048-8210-4E41-BAD4-D3DD6726A565}" srcOrd="0" destOrd="0" presId="urn:microsoft.com/office/officeart/2005/8/layout/orgChart1"/>
    <dgm:cxn modelId="{BDEB71E8-E746-418C-B52E-2196A0D01A91}" type="presParOf" srcId="{95FB196D-291E-4D4C-8C71-B4BEAC39AF0D}" destId="{58AB6A3F-97DC-4751-A928-7B72E27A7E5E}" srcOrd="1" destOrd="0" presId="urn:microsoft.com/office/officeart/2005/8/layout/orgChart1"/>
    <dgm:cxn modelId="{F833987F-9F98-45A0-9678-C20C8C97B176}" type="presParOf" srcId="{C6603A44-FA88-4CF1-A0BE-4ACA9BD81140}" destId="{FA775138-5E6E-4937-9F00-2F61F8803E87}" srcOrd="1" destOrd="0" presId="urn:microsoft.com/office/officeart/2005/8/layout/orgChart1"/>
    <dgm:cxn modelId="{92735206-5194-43E9-B7AA-7840E332B053}" type="presParOf" srcId="{C6603A44-FA88-4CF1-A0BE-4ACA9BD81140}" destId="{101D3872-19FB-47EE-85EB-63882A9EEE80}" srcOrd="2" destOrd="0" presId="urn:microsoft.com/office/officeart/2005/8/layout/orgChart1"/>
    <dgm:cxn modelId="{3ADBD9AC-CD59-449A-A501-ACA667E992A9}" type="presParOf" srcId="{745E16F3-1AF6-4174-8DC3-3B386D80D7BF}" destId="{14B6C0E3-6951-4324-8CCC-2BD09359DFCD}" srcOrd="2" destOrd="0" presId="urn:microsoft.com/office/officeart/2005/8/layout/orgChart1"/>
    <dgm:cxn modelId="{0F1D9501-ACEC-4288-AC3A-C63400DF6B76}" type="presParOf" srcId="{745E16F3-1AF6-4174-8DC3-3B386D80D7BF}" destId="{810E53A0-C2B0-47DA-BA74-28A242CECC72}" srcOrd="3" destOrd="0" presId="urn:microsoft.com/office/officeart/2005/8/layout/orgChart1"/>
    <dgm:cxn modelId="{B1523F2E-A7F7-43C1-B5DB-9E3102D6C210}" type="presParOf" srcId="{810E53A0-C2B0-47DA-BA74-28A242CECC72}" destId="{135EC92A-F74F-42E2-9854-FB43C4EE2A74}" srcOrd="0" destOrd="0" presId="urn:microsoft.com/office/officeart/2005/8/layout/orgChart1"/>
    <dgm:cxn modelId="{431DFBFB-B7B3-484D-A674-6BEB69F2B708}" type="presParOf" srcId="{135EC92A-F74F-42E2-9854-FB43C4EE2A74}" destId="{8013FC0B-DA53-4C43-B09A-220956694B76}" srcOrd="0" destOrd="0" presId="urn:microsoft.com/office/officeart/2005/8/layout/orgChart1"/>
    <dgm:cxn modelId="{C75CD88C-95B8-4FF1-BB64-6407F5E07534}" type="presParOf" srcId="{135EC92A-F74F-42E2-9854-FB43C4EE2A74}" destId="{432B2B2C-4359-42DD-9854-B68B5E02F208}" srcOrd="1" destOrd="0" presId="urn:microsoft.com/office/officeart/2005/8/layout/orgChart1"/>
    <dgm:cxn modelId="{15E242A5-9C88-4C0D-ACA7-693F1217E3EA}" type="presParOf" srcId="{810E53A0-C2B0-47DA-BA74-28A242CECC72}" destId="{8BB6DCB2-A13E-4B7A-AE9A-3A6AB34556DB}" srcOrd="1" destOrd="0" presId="urn:microsoft.com/office/officeart/2005/8/layout/orgChart1"/>
    <dgm:cxn modelId="{991C9149-87DD-40A2-A758-6D183DEB2299}" type="presParOf" srcId="{810E53A0-C2B0-47DA-BA74-28A242CECC72}" destId="{9EECA1E8-EFC8-4F9D-A855-04A6A793E0FB}" srcOrd="2" destOrd="0" presId="urn:microsoft.com/office/officeart/2005/8/layout/orgChart1"/>
    <dgm:cxn modelId="{8BB3DAE0-1751-4EDA-8F71-0C6F1CFFBCEB}" type="presParOf" srcId="{745E16F3-1AF6-4174-8DC3-3B386D80D7BF}" destId="{B66F2C75-08B8-4019-81F2-C46AECC6C415}" srcOrd="4" destOrd="0" presId="urn:microsoft.com/office/officeart/2005/8/layout/orgChart1"/>
    <dgm:cxn modelId="{8F90D897-D51F-4423-82FE-80114C3E9CF8}" type="presParOf" srcId="{745E16F3-1AF6-4174-8DC3-3B386D80D7BF}" destId="{C673CBA9-FC36-43A4-B69A-46A06825CB09}" srcOrd="5" destOrd="0" presId="urn:microsoft.com/office/officeart/2005/8/layout/orgChart1"/>
    <dgm:cxn modelId="{91736EB8-0CEB-4597-A634-4D6D08FAA57E}" type="presParOf" srcId="{C673CBA9-FC36-43A4-B69A-46A06825CB09}" destId="{CE71E774-2D67-41E9-AD20-5708CE0EB47A}" srcOrd="0" destOrd="0" presId="urn:microsoft.com/office/officeart/2005/8/layout/orgChart1"/>
    <dgm:cxn modelId="{E20D7DD7-9713-4E21-996C-017849061A32}" type="presParOf" srcId="{CE71E774-2D67-41E9-AD20-5708CE0EB47A}" destId="{293A5E74-4026-4126-849C-894A7FFCC591}" srcOrd="0" destOrd="0" presId="urn:microsoft.com/office/officeart/2005/8/layout/orgChart1"/>
    <dgm:cxn modelId="{E2F3DAF8-9EB8-440F-81CE-8795ED34CF98}" type="presParOf" srcId="{CE71E774-2D67-41E9-AD20-5708CE0EB47A}" destId="{077A031C-D710-4D84-A2F5-182ECD02C0D6}" srcOrd="1" destOrd="0" presId="urn:microsoft.com/office/officeart/2005/8/layout/orgChart1"/>
    <dgm:cxn modelId="{68881979-2118-494C-82AA-328120880197}" type="presParOf" srcId="{C673CBA9-FC36-43A4-B69A-46A06825CB09}" destId="{026E5565-52D2-4B5B-980D-750110870C5A}" srcOrd="1" destOrd="0" presId="urn:microsoft.com/office/officeart/2005/8/layout/orgChart1"/>
    <dgm:cxn modelId="{A7F38166-E45D-43E7-8AF8-6BA700863F51}" type="presParOf" srcId="{C673CBA9-FC36-43A4-B69A-46A06825CB09}" destId="{0F704B45-FB6A-4EFB-A33E-6529DC207CF5}" srcOrd="2" destOrd="0" presId="urn:microsoft.com/office/officeart/2005/8/layout/orgChart1"/>
    <dgm:cxn modelId="{9B2EFC18-162F-49E1-A84B-BD42011E10CD}" type="presParOf" srcId="{745E16F3-1AF6-4174-8DC3-3B386D80D7BF}" destId="{E08FD2B6-3AD4-485B-8D5B-B24FEA7D8F46}" srcOrd="6" destOrd="0" presId="urn:microsoft.com/office/officeart/2005/8/layout/orgChart1"/>
    <dgm:cxn modelId="{012A42A9-16FA-4F79-B1A8-7A16F05B6B9B}" type="presParOf" srcId="{745E16F3-1AF6-4174-8DC3-3B386D80D7BF}" destId="{BEA20FAC-D5FF-41CF-8572-D6892873E08B}" srcOrd="7" destOrd="0" presId="urn:microsoft.com/office/officeart/2005/8/layout/orgChart1"/>
    <dgm:cxn modelId="{6FC9B4C9-8A27-4076-AF48-18A505AEE53F}" type="presParOf" srcId="{BEA20FAC-D5FF-41CF-8572-D6892873E08B}" destId="{BE8D4234-FC9E-4ACC-8A9D-A05CAB98CCA6}" srcOrd="0" destOrd="0" presId="urn:microsoft.com/office/officeart/2005/8/layout/orgChart1"/>
    <dgm:cxn modelId="{6188E7FE-C088-45CC-8AF2-FA571F1E2C28}" type="presParOf" srcId="{BE8D4234-FC9E-4ACC-8A9D-A05CAB98CCA6}" destId="{E433D930-21B3-4A19-BC80-AE4D1050618E}" srcOrd="0" destOrd="0" presId="urn:microsoft.com/office/officeart/2005/8/layout/orgChart1"/>
    <dgm:cxn modelId="{8A61FA28-5C6B-41B0-BFF3-5E3A7C4699BB}" type="presParOf" srcId="{BE8D4234-FC9E-4ACC-8A9D-A05CAB98CCA6}" destId="{27D137F3-94B1-4058-B5EA-A0EDAD7D3702}" srcOrd="1" destOrd="0" presId="urn:microsoft.com/office/officeart/2005/8/layout/orgChart1"/>
    <dgm:cxn modelId="{E9B3CDB2-99FE-4749-8FF8-45EE55BB923A}" type="presParOf" srcId="{BEA20FAC-D5FF-41CF-8572-D6892873E08B}" destId="{4EB57E7D-3A01-4A07-BD71-6064D76D95BA}" srcOrd="1" destOrd="0" presId="urn:microsoft.com/office/officeart/2005/8/layout/orgChart1"/>
    <dgm:cxn modelId="{80FBBECC-54B4-4081-8E6E-9D6D5D192FE6}" type="presParOf" srcId="{BEA20FAC-D5FF-41CF-8572-D6892873E08B}" destId="{95CBA752-C27A-4457-8F6F-7C7EFB5B8816}" srcOrd="2" destOrd="0" presId="urn:microsoft.com/office/officeart/2005/8/layout/orgChart1"/>
    <dgm:cxn modelId="{6435272A-A1CA-4FAE-A51B-99A32E874619}" type="presParOf" srcId="{745E16F3-1AF6-4174-8DC3-3B386D80D7BF}" destId="{BDB728FD-5CAD-43AC-B453-E88CAD92E7A3}" srcOrd="8" destOrd="0" presId="urn:microsoft.com/office/officeart/2005/8/layout/orgChart1"/>
    <dgm:cxn modelId="{748EFC52-2D8A-42E4-9419-EECA75D2B9BA}" type="presParOf" srcId="{745E16F3-1AF6-4174-8DC3-3B386D80D7BF}" destId="{3B235481-BF78-46E0-9044-6D1E614B0A8A}" srcOrd="9" destOrd="0" presId="urn:microsoft.com/office/officeart/2005/8/layout/orgChart1"/>
    <dgm:cxn modelId="{26860B55-227D-4FA3-AD13-A9314611E86B}" type="presParOf" srcId="{3B235481-BF78-46E0-9044-6D1E614B0A8A}" destId="{FFA7300C-8542-4E79-BDE2-3252BC95D586}" srcOrd="0" destOrd="0" presId="urn:microsoft.com/office/officeart/2005/8/layout/orgChart1"/>
    <dgm:cxn modelId="{11636553-32EB-49A2-996A-6A5A83A5243A}" type="presParOf" srcId="{FFA7300C-8542-4E79-BDE2-3252BC95D586}" destId="{A350C07E-6971-48A7-9C9B-A746256E4BF3}" srcOrd="0" destOrd="0" presId="urn:microsoft.com/office/officeart/2005/8/layout/orgChart1"/>
    <dgm:cxn modelId="{34CBCDC1-8552-4EA6-A73F-F2C82AA28D33}" type="presParOf" srcId="{FFA7300C-8542-4E79-BDE2-3252BC95D586}" destId="{D1E5FFBA-86EC-43C2-BB21-9AC5806B6FCE}" srcOrd="1" destOrd="0" presId="urn:microsoft.com/office/officeart/2005/8/layout/orgChart1"/>
    <dgm:cxn modelId="{5D756B0D-5A92-4815-BC3C-C7874FE50BC5}" type="presParOf" srcId="{3B235481-BF78-46E0-9044-6D1E614B0A8A}" destId="{B0B8513B-F18F-4F42-8994-8EC234070643}" srcOrd="1" destOrd="0" presId="urn:microsoft.com/office/officeart/2005/8/layout/orgChart1"/>
    <dgm:cxn modelId="{CC40F8EF-3D0E-4FE8-801C-640246CBBE9D}" type="presParOf" srcId="{3B235481-BF78-46E0-9044-6D1E614B0A8A}" destId="{8077DE30-39F7-4297-980E-22AD5B76CD99}" srcOrd="2" destOrd="0" presId="urn:microsoft.com/office/officeart/2005/8/layout/orgChart1"/>
    <dgm:cxn modelId="{51605599-3716-4C06-A2C5-99CCE493590A}" type="presParOf" srcId="{745E16F3-1AF6-4174-8DC3-3B386D80D7BF}" destId="{1B62DFEF-8FE9-4687-ABC5-11EB4B223F68}" srcOrd="10" destOrd="0" presId="urn:microsoft.com/office/officeart/2005/8/layout/orgChart1"/>
    <dgm:cxn modelId="{33FB02F7-87EA-4597-A73A-9796D61CB713}" type="presParOf" srcId="{745E16F3-1AF6-4174-8DC3-3B386D80D7BF}" destId="{1CC33751-B3E8-4BEC-BAFF-AB9B14D074D1}" srcOrd="11" destOrd="0" presId="urn:microsoft.com/office/officeart/2005/8/layout/orgChart1"/>
    <dgm:cxn modelId="{41853238-E89E-46C6-BA1C-7FFA4A631A84}" type="presParOf" srcId="{1CC33751-B3E8-4BEC-BAFF-AB9B14D074D1}" destId="{972894D7-5AF9-4D16-BCD2-504BDFB9BA36}" srcOrd="0" destOrd="0" presId="urn:microsoft.com/office/officeart/2005/8/layout/orgChart1"/>
    <dgm:cxn modelId="{BE9C98E9-9FCB-4522-B44F-98D227A363B6}" type="presParOf" srcId="{972894D7-5AF9-4D16-BCD2-504BDFB9BA36}" destId="{C7244943-13C6-43B1-8641-F5CFBA30886E}" srcOrd="0" destOrd="0" presId="urn:microsoft.com/office/officeart/2005/8/layout/orgChart1"/>
    <dgm:cxn modelId="{6E009E4C-692C-4AEA-AE8A-115AB17C6742}" type="presParOf" srcId="{972894D7-5AF9-4D16-BCD2-504BDFB9BA36}" destId="{22E80EFF-EE3F-4620-BF13-2BD1099CD384}" srcOrd="1" destOrd="0" presId="urn:microsoft.com/office/officeart/2005/8/layout/orgChart1"/>
    <dgm:cxn modelId="{D661C3C8-9DC2-49A8-9EE4-BF9E3ED3B778}" type="presParOf" srcId="{1CC33751-B3E8-4BEC-BAFF-AB9B14D074D1}" destId="{7FF20CE3-C344-4D5C-8322-6A901CF3454F}" srcOrd="1" destOrd="0" presId="urn:microsoft.com/office/officeart/2005/8/layout/orgChart1"/>
    <dgm:cxn modelId="{056A71FC-16A8-47D6-B98B-8051BAB45D54}" type="presParOf" srcId="{1CC33751-B3E8-4BEC-BAFF-AB9B14D074D1}" destId="{F557D10D-6E3A-4F01-96B0-19ABF3D2929E}" srcOrd="2" destOrd="0" presId="urn:microsoft.com/office/officeart/2005/8/layout/orgChart1"/>
    <dgm:cxn modelId="{33986317-7546-4878-B63D-25B1B224256B}" type="presParOf" srcId="{745E16F3-1AF6-4174-8DC3-3B386D80D7BF}" destId="{F9FC790B-9FA8-430E-83A4-44DA5F65B091}" srcOrd="12" destOrd="0" presId="urn:microsoft.com/office/officeart/2005/8/layout/orgChart1"/>
    <dgm:cxn modelId="{BF94DFBA-2962-444D-8FDA-602A9FD60CC0}" type="presParOf" srcId="{745E16F3-1AF6-4174-8DC3-3B386D80D7BF}" destId="{D40D2245-C5B1-4A11-9B2E-E373F43B574A}" srcOrd="13" destOrd="0" presId="urn:microsoft.com/office/officeart/2005/8/layout/orgChart1"/>
    <dgm:cxn modelId="{FF4418A9-A62F-49FE-A757-A4D6BD8FF426}" type="presParOf" srcId="{D40D2245-C5B1-4A11-9B2E-E373F43B574A}" destId="{651012E7-4C46-41DD-9CAF-88E60C39888F}" srcOrd="0" destOrd="0" presId="urn:microsoft.com/office/officeart/2005/8/layout/orgChart1"/>
    <dgm:cxn modelId="{FDA96FA7-F294-43DF-9534-5FA8419039D8}" type="presParOf" srcId="{651012E7-4C46-41DD-9CAF-88E60C39888F}" destId="{125E7CD0-6DD1-414C-89E6-91FED57E76E3}" srcOrd="0" destOrd="0" presId="urn:microsoft.com/office/officeart/2005/8/layout/orgChart1"/>
    <dgm:cxn modelId="{B8BEE302-B61E-482D-90F6-DA2A290FBCF2}" type="presParOf" srcId="{651012E7-4C46-41DD-9CAF-88E60C39888F}" destId="{1EC3FC1D-3F83-4E5C-A2DC-82F3094CF6A4}" srcOrd="1" destOrd="0" presId="urn:microsoft.com/office/officeart/2005/8/layout/orgChart1"/>
    <dgm:cxn modelId="{C1D71498-3AD0-47C8-A17C-B6E28061660C}" type="presParOf" srcId="{D40D2245-C5B1-4A11-9B2E-E373F43B574A}" destId="{D4983885-F070-4D51-9969-F30F112EF528}" srcOrd="1" destOrd="0" presId="urn:microsoft.com/office/officeart/2005/8/layout/orgChart1"/>
    <dgm:cxn modelId="{02DAB75C-5FB9-4C6C-82EB-A6288D613813}" type="presParOf" srcId="{D40D2245-C5B1-4A11-9B2E-E373F43B574A}" destId="{FB5FB86B-66F0-41A3-BBFB-54222C3CB56B}" srcOrd="2" destOrd="0" presId="urn:microsoft.com/office/officeart/2005/8/layout/orgChart1"/>
    <dgm:cxn modelId="{0A7F3657-B45B-481B-A19E-17D96895F39A}" type="presParOf" srcId="{745E16F3-1AF6-4174-8DC3-3B386D80D7BF}" destId="{16079A8E-786D-4BDF-833E-F8A6D2B233B6}" srcOrd="14" destOrd="0" presId="urn:microsoft.com/office/officeart/2005/8/layout/orgChart1"/>
    <dgm:cxn modelId="{56BF8FD1-981A-4A57-A20D-73911AC50400}" type="presParOf" srcId="{745E16F3-1AF6-4174-8DC3-3B386D80D7BF}" destId="{C33FA41E-09FB-41C8-9260-B641CC58CE75}" srcOrd="15" destOrd="0" presId="urn:microsoft.com/office/officeart/2005/8/layout/orgChart1"/>
    <dgm:cxn modelId="{889B25D7-F7B1-4215-A1CD-2584CB4F2B86}" type="presParOf" srcId="{C33FA41E-09FB-41C8-9260-B641CC58CE75}" destId="{29CA82BA-A20D-46E5-A46C-40A1E6207241}" srcOrd="0" destOrd="0" presId="urn:microsoft.com/office/officeart/2005/8/layout/orgChart1"/>
    <dgm:cxn modelId="{64B3B4E9-6CAC-457C-802B-7C3C78F8055A}" type="presParOf" srcId="{29CA82BA-A20D-46E5-A46C-40A1E6207241}" destId="{0E612438-224E-446E-9163-4117F8F08AE1}" srcOrd="0" destOrd="0" presId="urn:microsoft.com/office/officeart/2005/8/layout/orgChart1"/>
    <dgm:cxn modelId="{7866CAEE-7883-4B72-A42D-871093D690CC}" type="presParOf" srcId="{29CA82BA-A20D-46E5-A46C-40A1E6207241}" destId="{481F27D4-6A71-4652-B284-7FADBAA75AE2}" srcOrd="1" destOrd="0" presId="urn:microsoft.com/office/officeart/2005/8/layout/orgChart1"/>
    <dgm:cxn modelId="{5A630444-963F-4C34-9AA9-8AAB0374F0B5}" type="presParOf" srcId="{C33FA41E-09FB-41C8-9260-B641CC58CE75}" destId="{F5FBE6D6-D24C-4BAB-B511-56073E330927}" srcOrd="1" destOrd="0" presId="urn:microsoft.com/office/officeart/2005/8/layout/orgChart1"/>
    <dgm:cxn modelId="{68B69954-0775-4A50-80DE-845A67CB1A7C}" type="presParOf" srcId="{C33FA41E-09FB-41C8-9260-B641CC58CE75}" destId="{112F9C67-74EC-4011-A08C-943D243B4C6F}" srcOrd="2" destOrd="0" presId="urn:microsoft.com/office/officeart/2005/8/layout/orgChart1"/>
    <dgm:cxn modelId="{C5D57FA6-82B2-4291-BA0C-BE88F09D15D1}" type="presParOf" srcId="{745E16F3-1AF6-4174-8DC3-3B386D80D7BF}" destId="{DB374825-B793-413C-9EAE-858ACF201B75}" srcOrd="16" destOrd="0" presId="urn:microsoft.com/office/officeart/2005/8/layout/orgChart1"/>
    <dgm:cxn modelId="{400EAF99-E5B1-451C-8EE9-FE27776B7AEF}" type="presParOf" srcId="{745E16F3-1AF6-4174-8DC3-3B386D80D7BF}" destId="{C4BBE62B-FAE6-435D-A185-F9E0F4C1F3F7}" srcOrd="17" destOrd="0" presId="urn:microsoft.com/office/officeart/2005/8/layout/orgChart1"/>
    <dgm:cxn modelId="{0B0D7FB0-4933-4043-AFBD-D72E3BD87E82}" type="presParOf" srcId="{C4BBE62B-FAE6-435D-A185-F9E0F4C1F3F7}" destId="{1E14A7D2-F839-4B24-9C10-A66D133D148F}" srcOrd="0" destOrd="0" presId="urn:microsoft.com/office/officeart/2005/8/layout/orgChart1"/>
    <dgm:cxn modelId="{CFCC23A2-FCAF-425A-A9BE-75BAB680FCCA}" type="presParOf" srcId="{1E14A7D2-F839-4B24-9C10-A66D133D148F}" destId="{08C0D149-3CEA-4611-95A5-39FA7D79D0F7}" srcOrd="0" destOrd="0" presId="urn:microsoft.com/office/officeart/2005/8/layout/orgChart1"/>
    <dgm:cxn modelId="{F6E15A6C-2E20-4E4A-99F5-DF3827506797}" type="presParOf" srcId="{1E14A7D2-F839-4B24-9C10-A66D133D148F}" destId="{D7B8241B-5B37-4D5C-BB15-045686D2140F}" srcOrd="1" destOrd="0" presId="urn:microsoft.com/office/officeart/2005/8/layout/orgChart1"/>
    <dgm:cxn modelId="{EF8F4114-C7B6-4D6E-A206-354EE0431ACF}" type="presParOf" srcId="{C4BBE62B-FAE6-435D-A185-F9E0F4C1F3F7}" destId="{8B173C35-3E3B-4FEE-9913-5E92CC6C716F}" srcOrd="1" destOrd="0" presId="urn:microsoft.com/office/officeart/2005/8/layout/orgChart1"/>
    <dgm:cxn modelId="{BCE49381-61B8-4E9F-8596-2DD7B33233B0}" type="presParOf" srcId="{C4BBE62B-FAE6-435D-A185-F9E0F4C1F3F7}" destId="{881E06BF-0967-4BAC-8DB9-54EAB62C317C}" srcOrd="2" destOrd="0" presId="urn:microsoft.com/office/officeart/2005/8/layout/orgChart1"/>
    <dgm:cxn modelId="{BC48800A-E1FD-4188-BB3B-FA30D8BDF7E9}" type="presParOf" srcId="{745E16F3-1AF6-4174-8DC3-3B386D80D7BF}" destId="{C2CC3084-A75D-45A3-9312-4C824379A36D}" srcOrd="18" destOrd="0" presId="urn:microsoft.com/office/officeart/2005/8/layout/orgChart1"/>
    <dgm:cxn modelId="{41A00067-339C-4A68-A6A9-2D432B7230F8}" type="presParOf" srcId="{745E16F3-1AF6-4174-8DC3-3B386D80D7BF}" destId="{007F88D6-1C1B-4EED-87B0-B23D43AF1298}" srcOrd="19" destOrd="0" presId="urn:microsoft.com/office/officeart/2005/8/layout/orgChart1"/>
    <dgm:cxn modelId="{377DC6BC-A39E-4288-9E88-DC40D2876C59}" type="presParOf" srcId="{007F88D6-1C1B-4EED-87B0-B23D43AF1298}" destId="{06506A51-24F6-44C6-B826-C4E2F52B5080}" srcOrd="0" destOrd="0" presId="urn:microsoft.com/office/officeart/2005/8/layout/orgChart1"/>
    <dgm:cxn modelId="{78C3B389-96E0-4DD4-A5AC-DB91E58B7778}" type="presParOf" srcId="{06506A51-24F6-44C6-B826-C4E2F52B5080}" destId="{00DAE3F1-06B1-42E6-ACCC-3076ECA3D50D}" srcOrd="0" destOrd="0" presId="urn:microsoft.com/office/officeart/2005/8/layout/orgChart1"/>
    <dgm:cxn modelId="{162E1E2E-4CEF-4945-9630-3B8E1897103E}" type="presParOf" srcId="{06506A51-24F6-44C6-B826-C4E2F52B5080}" destId="{AD7ECFF3-9195-47C3-87F3-3F8BC3635840}" srcOrd="1" destOrd="0" presId="urn:microsoft.com/office/officeart/2005/8/layout/orgChart1"/>
    <dgm:cxn modelId="{048296B7-0234-4BE4-9E4A-211E4EEE2A75}" type="presParOf" srcId="{007F88D6-1C1B-4EED-87B0-B23D43AF1298}" destId="{EB2927F2-F231-43C3-9B65-B9F6D8C59B4D}" srcOrd="1" destOrd="0" presId="urn:microsoft.com/office/officeart/2005/8/layout/orgChart1"/>
    <dgm:cxn modelId="{48F78C4D-CA36-4994-A2AD-4B43582F63DB}" type="presParOf" srcId="{007F88D6-1C1B-4EED-87B0-B23D43AF1298}" destId="{FD7ADA30-0871-45F6-8E51-6C7839BC38B6}" srcOrd="2" destOrd="0" presId="urn:microsoft.com/office/officeart/2005/8/layout/orgChart1"/>
    <dgm:cxn modelId="{62C87779-3829-43A7-B363-84F9D504C04E}" type="presParOf" srcId="{745E16F3-1AF6-4174-8DC3-3B386D80D7BF}" destId="{756CA44B-E5DC-48C3-8952-F281F66AD9D8}" srcOrd="20" destOrd="0" presId="urn:microsoft.com/office/officeart/2005/8/layout/orgChart1"/>
    <dgm:cxn modelId="{73656C0D-D4E6-471A-ABC5-38F8DF51ED76}" type="presParOf" srcId="{745E16F3-1AF6-4174-8DC3-3B386D80D7BF}" destId="{6B62C779-79C1-4C84-AB6E-FF3383CA0517}" srcOrd="21" destOrd="0" presId="urn:microsoft.com/office/officeart/2005/8/layout/orgChart1"/>
    <dgm:cxn modelId="{F7A87699-1CF7-4936-9943-FB854B57999B}" type="presParOf" srcId="{6B62C779-79C1-4C84-AB6E-FF3383CA0517}" destId="{5DCF7C56-460E-4E45-ABC4-60CE9924E521}" srcOrd="0" destOrd="0" presId="urn:microsoft.com/office/officeart/2005/8/layout/orgChart1"/>
    <dgm:cxn modelId="{C05FCD19-1D46-4EAA-AA4B-F8BA6F50FF37}" type="presParOf" srcId="{5DCF7C56-460E-4E45-ABC4-60CE9924E521}" destId="{44152DDE-34E9-4D0B-B0E3-64A69C499AAC}" srcOrd="0" destOrd="0" presId="urn:microsoft.com/office/officeart/2005/8/layout/orgChart1"/>
    <dgm:cxn modelId="{B56C00A4-647E-4AA2-9E16-D12C1B49DAE4}" type="presParOf" srcId="{5DCF7C56-460E-4E45-ABC4-60CE9924E521}" destId="{46A38030-678F-478B-9569-05C7BFBB563C}" srcOrd="1" destOrd="0" presId="urn:microsoft.com/office/officeart/2005/8/layout/orgChart1"/>
    <dgm:cxn modelId="{F007BD0D-99FC-4085-9894-C5BB58078D13}" type="presParOf" srcId="{6B62C779-79C1-4C84-AB6E-FF3383CA0517}" destId="{BBE65D42-E43F-4AEA-BBE4-7801F2AFEC5B}" srcOrd="1" destOrd="0" presId="urn:microsoft.com/office/officeart/2005/8/layout/orgChart1"/>
    <dgm:cxn modelId="{F75B4E19-85DC-4E89-A340-32447E81B1BF}" type="presParOf" srcId="{6B62C779-79C1-4C84-AB6E-FF3383CA0517}" destId="{DA3D31B6-1966-46E3-9496-5356DDD1228F}" srcOrd="2" destOrd="0" presId="urn:microsoft.com/office/officeart/2005/8/layout/orgChart1"/>
    <dgm:cxn modelId="{6AAF322E-6C6F-4937-904E-674E81DE9B1A}" type="presParOf" srcId="{745E16F3-1AF6-4174-8DC3-3B386D80D7BF}" destId="{10D1DB74-7963-4FA8-A9EB-4C54721757C0}" srcOrd="22" destOrd="0" presId="urn:microsoft.com/office/officeart/2005/8/layout/orgChart1"/>
    <dgm:cxn modelId="{F66D9975-FDE0-4827-AA27-7C926C8B22A8}" type="presParOf" srcId="{745E16F3-1AF6-4174-8DC3-3B386D80D7BF}" destId="{4925D312-058D-4BB6-B8F0-94810020469D}" srcOrd="23" destOrd="0" presId="urn:microsoft.com/office/officeart/2005/8/layout/orgChart1"/>
    <dgm:cxn modelId="{E4D43B81-8D84-487A-872B-77D4F31CF165}" type="presParOf" srcId="{4925D312-058D-4BB6-B8F0-94810020469D}" destId="{EF372E29-1FBB-470D-8AE1-F6499B7793F3}" srcOrd="0" destOrd="0" presId="urn:microsoft.com/office/officeart/2005/8/layout/orgChart1"/>
    <dgm:cxn modelId="{2057FCC0-CD78-46BD-9220-B9FD825BD2D5}" type="presParOf" srcId="{EF372E29-1FBB-470D-8AE1-F6499B7793F3}" destId="{4EC28E61-806D-41CF-B511-647B79CDB7E8}" srcOrd="0" destOrd="0" presId="urn:microsoft.com/office/officeart/2005/8/layout/orgChart1"/>
    <dgm:cxn modelId="{A01FB1F5-B1E1-4F51-929D-8C3C4B7EA078}" type="presParOf" srcId="{EF372E29-1FBB-470D-8AE1-F6499B7793F3}" destId="{BBF851D5-ACF3-40D1-9CC2-6BF01616055A}" srcOrd="1" destOrd="0" presId="urn:microsoft.com/office/officeart/2005/8/layout/orgChart1"/>
    <dgm:cxn modelId="{B8881EBD-27FA-42D6-9D13-002DB20627BD}" type="presParOf" srcId="{4925D312-058D-4BB6-B8F0-94810020469D}" destId="{CD5ECB51-FD40-4A96-BBEF-2DCB288AB234}" srcOrd="1" destOrd="0" presId="urn:microsoft.com/office/officeart/2005/8/layout/orgChart1"/>
    <dgm:cxn modelId="{C649012C-CBD9-48D1-AA38-FCF88E118CCA}" type="presParOf" srcId="{4925D312-058D-4BB6-B8F0-94810020469D}" destId="{D6A6F667-AD76-4C30-88B5-1FFD994524BB}" srcOrd="2" destOrd="0" presId="urn:microsoft.com/office/officeart/2005/8/layout/orgChart1"/>
    <dgm:cxn modelId="{C2687F3A-5C0F-4DA7-BA5B-BB3C1DE6FCAA}" type="presParOf" srcId="{745E16F3-1AF6-4174-8DC3-3B386D80D7BF}" destId="{763BF404-6EE2-4917-B09E-58CA8A124870}" srcOrd="24" destOrd="0" presId="urn:microsoft.com/office/officeart/2005/8/layout/orgChart1"/>
    <dgm:cxn modelId="{C429BA39-AA90-4F07-84B7-687B5DE4FBCD}" type="presParOf" srcId="{745E16F3-1AF6-4174-8DC3-3B386D80D7BF}" destId="{2A8D1473-5D76-41B0-8118-888EEFEDBCA0}" srcOrd="25" destOrd="0" presId="urn:microsoft.com/office/officeart/2005/8/layout/orgChart1"/>
    <dgm:cxn modelId="{70E57CF2-92D7-43D2-AEE9-8A138F05ED2F}" type="presParOf" srcId="{2A8D1473-5D76-41B0-8118-888EEFEDBCA0}" destId="{670E2F9B-CF13-40FE-908F-3B0D47679B7F}" srcOrd="0" destOrd="0" presId="urn:microsoft.com/office/officeart/2005/8/layout/orgChart1"/>
    <dgm:cxn modelId="{B5C35531-DC2A-400C-9F37-EC28FA3E43D5}" type="presParOf" srcId="{670E2F9B-CF13-40FE-908F-3B0D47679B7F}" destId="{304C5046-5404-44EE-8A86-C44AD904A8DD}" srcOrd="0" destOrd="0" presId="urn:microsoft.com/office/officeart/2005/8/layout/orgChart1"/>
    <dgm:cxn modelId="{73A67E2F-4493-488A-9CFE-A9D34D9038A3}" type="presParOf" srcId="{670E2F9B-CF13-40FE-908F-3B0D47679B7F}" destId="{6FE1CCEB-09BA-4554-9F40-DD4C01A9F21A}" srcOrd="1" destOrd="0" presId="urn:microsoft.com/office/officeart/2005/8/layout/orgChart1"/>
    <dgm:cxn modelId="{E1F38375-6BE9-44BD-923A-AB013DB59AED}" type="presParOf" srcId="{2A8D1473-5D76-41B0-8118-888EEFEDBCA0}" destId="{52984FC4-0FA8-4C4D-B930-79C7CBB4842D}" srcOrd="1" destOrd="0" presId="urn:microsoft.com/office/officeart/2005/8/layout/orgChart1"/>
    <dgm:cxn modelId="{37A0CF7B-4986-4859-83B9-CFF03A3B89F3}" type="presParOf" srcId="{2A8D1473-5D76-41B0-8118-888EEFEDBCA0}" destId="{108E4FD5-7851-4554-9F46-4B088D276BC6}" srcOrd="2" destOrd="0" presId="urn:microsoft.com/office/officeart/2005/8/layout/orgChart1"/>
    <dgm:cxn modelId="{F00DEF8B-6893-41B1-A6B1-9476BDC96840}" type="presParOf" srcId="{06BC342E-A654-4291-89AE-DBF0B952E0EA}" destId="{CBD8DD70-8003-448E-AFED-1C0AC51409AA}" srcOrd="2" destOrd="0" presId="urn:microsoft.com/office/officeart/2005/8/layout/orgChart1"/>
    <dgm:cxn modelId="{F383DF7E-1A65-4474-A4D5-C2D29837A7B1}" type="presParOf" srcId="{58775068-924E-4760-BC13-D75367FC4E0D}" destId="{32582067-3B43-49D2-B843-9C6F75BF5353}" srcOrd="2" destOrd="0" presId="urn:microsoft.com/office/officeart/2005/8/layout/orgChart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3BF404-6EE2-4917-B09E-58CA8A124870}">
      <dsp:nvSpPr>
        <dsp:cNvPr id="0" name=""/>
        <dsp:cNvSpPr/>
      </dsp:nvSpPr>
      <dsp:spPr>
        <a:xfrm>
          <a:off x="3981598" y="663083"/>
          <a:ext cx="108041" cy="4508321"/>
        </a:xfrm>
        <a:custGeom>
          <a:avLst/>
          <a:gdLst/>
          <a:ahLst/>
          <a:cxnLst/>
          <a:rect l="0" t="0" r="0" b="0"/>
          <a:pathLst>
            <a:path>
              <a:moveTo>
                <a:pt x="0" y="0"/>
              </a:moveTo>
              <a:lnTo>
                <a:pt x="0" y="4508321"/>
              </a:lnTo>
              <a:lnTo>
                <a:pt x="108041" y="450832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D1DB74-7963-4FA8-A9EB-4C54721757C0}">
      <dsp:nvSpPr>
        <dsp:cNvPr id="0" name=""/>
        <dsp:cNvSpPr/>
      </dsp:nvSpPr>
      <dsp:spPr>
        <a:xfrm>
          <a:off x="3981598" y="663083"/>
          <a:ext cx="108041" cy="4151873"/>
        </a:xfrm>
        <a:custGeom>
          <a:avLst/>
          <a:gdLst/>
          <a:ahLst/>
          <a:cxnLst/>
          <a:rect l="0" t="0" r="0" b="0"/>
          <a:pathLst>
            <a:path>
              <a:moveTo>
                <a:pt x="0" y="0"/>
              </a:moveTo>
              <a:lnTo>
                <a:pt x="0" y="4151873"/>
              </a:lnTo>
              <a:lnTo>
                <a:pt x="108041" y="415187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6CA44B-E5DC-48C3-8952-F281F66AD9D8}">
      <dsp:nvSpPr>
        <dsp:cNvPr id="0" name=""/>
        <dsp:cNvSpPr/>
      </dsp:nvSpPr>
      <dsp:spPr>
        <a:xfrm>
          <a:off x="3981598" y="663083"/>
          <a:ext cx="108041" cy="3795424"/>
        </a:xfrm>
        <a:custGeom>
          <a:avLst/>
          <a:gdLst/>
          <a:ahLst/>
          <a:cxnLst/>
          <a:rect l="0" t="0" r="0" b="0"/>
          <a:pathLst>
            <a:path>
              <a:moveTo>
                <a:pt x="0" y="0"/>
              </a:moveTo>
              <a:lnTo>
                <a:pt x="0" y="3795424"/>
              </a:lnTo>
              <a:lnTo>
                <a:pt x="108041" y="379542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CC3084-A75D-45A3-9312-4C824379A36D}">
      <dsp:nvSpPr>
        <dsp:cNvPr id="0" name=""/>
        <dsp:cNvSpPr/>
      </dsp:nvSpPr>
      <dsp:spPr>
        <a:xfrm>
          <a:off x="3981598" y="663083"/>
          <a:ext cx="108041" cy="3438975"/>
        </a:xfrm>
        <a:custGeom>
          <a:avLst/>
          <a:gdLst/>
          <a:ahLst/>
          <a:cxnLst/>
          <a:rect l="0" t="0" r="0" b="0"/>
          <a:pathLst>
            <a:path>
              <a:moveTo>
                <a:pt x="0" y="0"/>
              </a:moveTo>
              <a:lnTo>
                <a:pt x="0" y="3438975"/>
              </a:lnTo>
              <a:lnTo>
                <a:pt x="108041" y="343897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374825-B793-413C-9EAE-858ACF201B75}">
      <dsp:nvSpPr>
        <dsp:cNvPr id="0" name=""/>
        <dsp:cNvSpPr/>
      </dsp:nvSpPr>
      <dsp:spPr>
        <a:xfrm>
          <a:off x="3981598" y="663083"/>
          <a:ext cx="108041" cy="3082527"/>
        </a:xfrm>
        <a:custGeom>
          <a:avLst/>
          <a:gdLst/>
          <a:ahLst/>
          <a:cxnLst/>
          <a:rect l="0" t="0" r="0" b="0"/>
          <a:pathLst>
            <a:path>
              <a:moveTo>
                <a:pt x="0" y="0"/>
              </a:moveTo>
              <a:lnTo>
                <a:pt x="0" y="3082527"/>
              </a:lnTo>
              <a:lnTo>
                <a:pt x="108041" y="308252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079A8E-786D-4BDF-833E-F8A6D2B233B6}">
      <dsp:nvSpPr>
        <dsp:cNvPr id="0" name=""/>
        <dsp:cNvSpPr/>
      </dsp:nvSpPr>
      <dsp:spPr>
        <a:xfrm>
          <a:off x="3981598" y="663083"/>
          <a:ext cx="108041" cy="2726078"/>
        </a:xfrm>
        <a:custGeom>
          <a:avLst/>
          <a:gdLst/>
          <a:ahLst/>
          <a:cxnLst/>
          <a:rect l="0" t="0" r="0" b="0"/>
          <a:pathLst>
            <a:path>
              <a:moveTo>
                <a:pt x="0" y="0"/>
              </a:moveTo>
              <a:lnTo>
                <a:pt x="0" y="2726078"/>
              </a:lnTo>
              <a:lnTo>
                <a:pt x="108041" y="272607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FC790B-9FA8-430E-83A4-44DA5F65B091}">
      <dsp:nvSpPr>
        <dsp:cNvPr id="0" name=""/>
        <dsp:cNvSpPr/>
      </dsp:nvSpPr>
      <dsp:spPr>
        <a:xfrm>
          <a:off x="3981598" y="663083"/>
          <a:ext cx="108041" cy="2369630"/>
        </a:xfrm>
        <a:custGeom>
          <a:avLst/>
          <a:gdLst/>
          <a:ahLst/>
          <a:cxnLst/>
          <a:rect l="0" t="0" r="0" b="0"/>
          <a:pathLst>
            <a:path>
              <a:moveTo>
                <a:pt x="0" y="0"/>
              </a:moveTo>
              <a:lnTo>
                <a:pt x="0" y="2369630"/>
              </a:lnTo>
              <a:lnTo>
                <a:pt x="108041" y="236963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62DFEF-8FE9-4687-ABC5-11EB4B223F68}">
      <dsp:nvSpPr>
        <dsp:cNvPr id="0" name=""/>
        <dsp:cNvSpPr/>
      </dsp:nvSpPr>
      <dsp:spPr>
        <a:xfrm>
          <a:off x="3981598" y="663083"/>
          <a:ext cx="108041" cy="2013181"/>
        </a:xfrm>
        <a:custGeom>
          <a:avLst/>
          <a:gdLst/>
          <a:ahLst/>
          <a:cxnLst/>
          <a:rect l="0" t="0" r="0" b="0"/>
          <a:pathLst>
            <a:path>
              <a:moveTo>
                <a:pt x="0" y="0"/>
              </a:moveTo>
              <a:lnTo>
                <a:pt x="0" y="2013181"/>
              </a:lnTo>
              <a:lnTo>
                <a:pt x="108041" y="201318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B728FD-5CAD-43AC-B453-E88CAD92E7A3}">
      <dsp:nvSpPr>
        <dsp:cNvPr id="0" name=""/>
        <dsp:cNvSpPr/>
      </dsp:nvSpPr>
      <dsp:spPr>
        <a:xfrm>
          <a:off x="3981598" y="663083"/>
          <a:ext cx="108041" cy="1656732"/>
        </a:xfrm>
        <a:custGeom>
          <a:avLst/>
          <a:gdLst/>
          <a:ahLst/>
          <a:cxnLst/>
          <a:rect l="0" t="0" r="0" b="0"/>
          <a:pathLst>
            <a:path>
              <a:moveTo>
                <a:pt x="0" y="0"/>
              </a:moveTo>
              <a:lnTo>
                <a:pt x="0" y="1656732"/>
              </a:lnTo>
              <a:lnTo>
                <a:pt x="108041" y="165673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8FD2B6-3AD4-485B-8D5B-B24FEA7D8F46}">
      <dsp:nvSpPr>
        <dsp:cNvPr id="0" name=""/>
        <dsp:cNvSpPr/>
      </dsp:nvSpPr>
      <dsp:spPr>
        <a:xfrm>
          <a:off x="3981598" y="663083"/>
          <a:ext cx="108041" cy="1300284"/>
        </a:xfrm>
        <a:custGeom>
          <a:avLst/>
          <a:gdLst/>
          <a:ahLst/>
          <a:cxnLst/>
          <a:rect l="0" t="0" r="0" b="0"/>
          <a:pathLst>
            <a:path>
              <a:moveTo>
                <a:pt x="0" y="0"/>
              </a:moveTo>
              <a:lnTo>
                <a:pt x="0" y="1300284"/>
              </a:lnTo>
              <a:lnTo>
                <a:pt x="108041" y="130028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6F2C75-08B8-4019-81F2-C46AECC6C415}">
      <dsp:nvSpPr>
        <dsp:cNvPr id="0" name=""/>
        <dsp:cNvSpPr/>
      </dsp:nvSpPr>
      <dsp:spPr>
        <a:xfrm>
          <a:off x="3981598" y="663083"/>
          <a:ext cx="108041" cy="943835"/>
        </a:xfrm>
        <a:custGeom>
          <a:avLst/>
          <a:gdLst/>
          <a:ahLst/>
          <a:cxnLst/>
          <a:rect l="0" t="0" r="0" b="0"/>
          <a:pathLst>
            <a:path>
              <a:moveTo>
                <a:pt x="0" y="0"/>
              </a:moveTo>
              <a:lnTo>
                <a:pt x="0" y="943835"/>
              </a:lnTo>
              <a:lnTo>
                <a:pt x="108041" y="94383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B6C0E3-6951-4324-8CCC-2BD09359DFCD}">
      <dsp:nvSpPr>
        <dsp:cNvPr id="0" name=""/>
        <dsp:cNvSpPr/>
      </dsp:nvSpPr>
      <dsp:spPr>
        <a:xfrm>
          <a:off x="3981598" y="663083"/>
          <a:ext cx="108041" cy="587387"/>
        </a:xfrm>
        <a:custGeom>
          <a:avLst/>
          <a:gdLst/>
          <a:ahLst/>
          <a:cxnLst/>
          <a:rect l="0" t="0" r="0" b="0"/>
          <a:pathLst>
            <a:path>
              <a:moveTo>
                <a:pt x="0" y="0"/>
              </a:moveTo>
              <a:lnTo>
                <a:pt x="0" y="587387"/>
              </a:lnTo>
              <a:lnTo>
                <a:pt x="108041" y="58738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9EC05C-030C-4C4A-A3EB-114C1A0BC867}">
      <dsp:nvSpPr>
        <dsp:cNvPr id="0" name=""/>
        <dsp:cNvSpPr/>
      </dsp:nvSpPr>
      <dsp:spPr>
        <a:xfrm>
          <a:off x="3981598" y="663083"/>
          <a:ext cx="108041" cy="230938"/>
        </a:xfrm>
        <a:custGeom>
          <a:avLst/>
          <a:gdLst/>
          <a:ahLst/>
          <a:cxnLst/>
          <a:rect l="0" t="0" r="0" b="0"/>
          <a:pathLst>
            <a:path>
              <a:moveTo>
                <a:pt x="0" y="0"/>
              </a:moveTo>
              <a:lnTo>
                <a:pt x="0" y="230938"/>
              </a:lnTo>
              <a:lnTo>
                <a:pt x="108041" y="23093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BE7B21-5891-4406-AD42-DF1C1C9B43A1}">
      <dsp:nvSpPr>
        <dsp:cNvPr id="0" name=""/>
        <dsp:cNvSpPr/>
      </dsp:nvSpPr>
      <dsp:spPr>
        <a:xfrm>
          <a:off x="2701290" y="253536"/>
          <a:ext cx="1568419" cy="105428"/>
        </a:xfrm>
        <a:custGeom>
          <a:avLst/>
          <a:gdLst/>
          <a:ahLst/>
          <a:cxnLst/>
          <a:rect l="0" t="0" r="0" b="0"/>
          <a:pathLst>
            <a:path>
              <a:moveTo>
                <a:pt x="0" y="0"/>
              </a:moveTo>
              <a:lnTo>
                <a:pt x="0" y="52714"/>
              </a:lnTo>
              <a:lnTo>
                <a:pt x="1568419" y="52714"/>
              </a:lnTo>
              <a:lnTo>
                <a:pt x="1568419" y="10542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7B6612-2608-467D-BF4D-C511660D5E61}">
      <dsp:nvSpPr>
        <dsp:cNvPr id="0" name=""/>
        <dsp:cNvSpPr/>
      </dsp:nvSpPr>
      <dsp:spPr>
        <a:xfrm>
          <a:off x="3110410" y="702227"/>
          <a:ext cx="115621" cy="3438975"/>
        </a:xfrm>
        <a:custGeom>
          <a:avLst/>
          <a:gdLst/>
          <a:ahLst/>
          <a:cxnLst/>
          <a:rect l="0" t="0" r="0" b="0"/>
          <a:pathLst>
            <a:path>
              <a:moveTo>
                <a:pt x="0" y="0"/>
              </a:moveTo>
              <a:lnTo>
                <a:pt x="0" y="3438975"/>
              </a:lnTo>
              <a:lnTo>
                <a:pt x="115621" y="343897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A29F586-3407-4A6C-B698-3428008265C3}">
      <dsp:nvSpPr>
        <dsp:cNvPr id="0" name=""/>
        <dsp:cNvSpPr/>
      </dsp:nvSpPr>
      <dsp:spPr>
        <a:xfrm>
          <a:off x="3110410" y="702227"/>
          <a:ext cx="115621" cy="3082527"/>
        </a:xfrm>
        <a:custGeom>
          <a:avLst/>
          <a:gdLst/>
          <a:ahLst/>
          <a:cxnLst/>
          <a:rect l="0" t="0" r="0" b="0"/>
          <a:pathLst>
            <a:path>
              <a:moveTo>
                <a:pt x="0" y="0"/>
              </a:moveTo>
              <a:lnTo>
                <a:pt x="0" y="3082527"/>
              </a:lnTo>
              <a:lnTo>
                <a:pt x="115621" y="308252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C5942BC-9402-48AC-9D7B-043DEF9EE7AF}">
      <dsp:nvSpPr>
        <dsp:cNvPr id="0" name=""/>
        <dsp:cNvSpPr/>
      </dsp:nvSpPr>
      <dsp:spPr>
        <a:xfrm>
          <a:off x="3110410" y="702227"/>
          <a:ext cx="115621" cy="2726078"/>
        </a:xfrm>
        <a:custGeom>
          <a:avLst/>
          <a:gdLst/>
          <a:ahLst/>
          <a:cxnLst/>
          <a:rect l="0" t="0" r="0" b="0"/>
          <a:pathLst>
            <a:path>
              <a:moveTo>
                <a:pt x="0" y="0"/>
              </a:moveTo>
              <a:lnTo>
                <a:pt x="0" y="2726078"/>
              </a:lnTo>
              <a:lnTo>
                <a:pt x="115621" y="272607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C13277-0E53-45B6-88C6-299921A60C0F}">
      <dsp:nvSpPr>
        <dsp:cNvPr id="0" name=""/>
        <dsp:cNvSpPr/>
      </dsp:nvSpPr>
      <dsp:spPr>
        <a:xfrm>
          <a:off x="3110410" y="702227"/>
          <a:ext cx="115621" cy="2369630"/>
        </a:xfrm>
        <a:custGeom>
          <a:avLst/>
          <a:gdLst/>
          <a:ahLst/>
          <a:cxnLst/>
          <a:rect l="0" t="0" r="0" b="0"/>
          <a:pathLst>
            <a:path>
              <a:moveTo>
                <a:pt x="0" y="0"/>
              </a:moveTo>
              <a:lnTo>
                <a:pt x="0" y="2369630"/>
              </a:lnTo>
              <a:lnTo>
                <a:pt x="115621" y="236963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750B2F-A530-4D5A-847B-41160F375DBD}">
      <dsp:nvSpPr>
        <dsp:cNvPr id="0" name=""/>
        <dsp:cNvSpPr/>
      </dsp:nvSpPr>
      <dsp:spPr>
        <a:xfrm>
          <a:off x="3110410" y="702227"/>
          <a:ext cx="115621" cy="2013181"/>
        </a:xfrm>
        <a:custGeom>
          <a:avLst/>
          <a:gdLst/>
          <a:ahLst/>
          <a:cxnLst/>
          <a:rect l="0" t="0" r="0" b="0"/>
          <a:pathLst>
            <a:path>
              <a:moveTo>
                <a:pt x="0" y="0"/>
              </a:moveTo>
              <a:lnTo>
                <a:pt x="0" y="2013181"/>
              </a:lnTo>
              <a:lnTo>
                <a:pt x="115621" y="201318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DF25142-7D25-4835-AF7A-AE1663F4217E}">
      <dsp:nvSpPr>
        <dsp:cNvPr id="0" name=""/>
        <dsp:cNvSpPr/>
      </dsp:nvSpPr>
      <dsp:spPr>
        <a:xfrm>
          <a:off x="3110410" y="702227"/>
          <a:ext cx="115621" cy="1656732"/>
        </a:xfrm>
        <a:custGeom>
          <a:avLst/>
          <a:gdLst/>
          <a:ahLst/>
          <a:cxnLst/>
          <a:rect l="0" t="0" r="0" b="0"/>
          <a:pathLst>
            <a:path>
              <a:moveTo>
                <a:pt x="0" y="0"/>
              </a:moveTo>
              <a:lnTo>
                <a:pt x="0" y="1656732"/>
              </a:lnTo>
              <a:lnTo>
                <a:pt x="115621" y="165673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58F276-CBFC-4311-A413-EE06477BCAD3}">
      <dsp:nvSpPr>
        <dsp:cNvPr id="0" name=""/>
        <dsp:cNvSpPr/>
      </dsp:nvSpPr>
      <dsp:spPr>
        <a:xfrm>
          <a:off x="3110410" y="702227"/>
          <a:ext cx="115621" cy="1300284"/>
        </a:xfrm>
        <a:custGeom>
          <a:avLst/>
          <a:gdLst/>
          <a:ahLst/>
          <a:cxnLst/>
          <a:rect l="0" t="0" r="0" b="0"/>
          <a:pathLst>
            <a:path>
              <a:moveTo>
                <a:pt x="0" y="0"/>
              </a:moveTo>
              <a:lnTo>
                <a:pt x="0" y="1300284"/>
              </a:lnTo>
              <a:lnTo>
                <a:pt x="115621" y="130028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F10C49-E094-4913-B630-48420372CA3D}">
      <dsp:nvSpPr>
        <dsp:cNvPr id="0" name=""/>
        <dsp:cNvSpPr/>
      </dsp:nvSpPr>
      <dsp:spPr>
        <a:xfrm>
          <a:off x="3110410" y="702227"/>
          <a:ext cx="115621" cy="943835"/>
        </a:xfrm>
        <a:custGeom>
          <a:avLst/>
          <a:gdLst/>
          <a:ahLst/>
          <a:cxnLst/>
          <a:rect l="0" t="0" r="0" b="0"/>
          <a:pathLst>
            <a:path>
              <a:moveTo>
                <a:pt x="0" y="0"/>
              </a:moveTo>
              <a:lnTo>
                <a:pt x="0" y="943835"/>
              </a:lnTo>
              <a:lnTo>
                <a:pt x="115621" y="94383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1E27C6A-086A-4199-B9D0-BE9388C12516}">
      <dsp:nvSpPr>
        <dsp:cNvPr id="0" name=""/>
        <dsp:cNvSpPr/>
      </dsp:nvSpPr>
      <dsp:spPr>
        <a:xfrm>
          <a:off x="3110410" y="702227"/>
          <a:ext cx="115621" cy="587387"/>
        </a:xfrm>
        <a:custGeom>
          <a:avLst/>
          <a:gdLst/>
          <a:ahLst/>
          <a:cxnLst/>
          <a:rect l="0" t="0" r="0" b="0"/>
          <a:pathLst>
            <a:path>
              <a:moveTo>
                <a:pt x="0" y="0"/>
              </a:moveTo>
              <a:lnTo>
                <a:pt x="0" y="587387"/>
              </a:lnTo>
              <a:lnTo>
                <a:pt x="115621" y="58738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05221B-295F-4AAF-ABDC-3BA1754722C2}">
      <dsp:nvSpPr>
        <dsp:cNvPr id="0" name=""/>
        <dsp:cNvSpPr/>
      </dsp:nvSpPr>
      <dsp:spPr>
        <a:xfrm>
          <a:off x="3110410" y="702227"/>
          <a:ext cx="115621" cy="230938"/>
        </a:xfrm>
        <a:custGeom>
          <a:avLst/>
          <a:gdLst/>
          <a:ahLst/>
          <a:cxnLst/>
          <a:rect l="0" t="0" r="0" b="0"/>
          <a:pathLst>
            <a:path>
              <a:moveTo>
                <a:pt x="0" y="0"/>
              </a:moveTo>
              <a:lnTo>
                <a:pt x="0" y="230938"/>
              </a:lnTo>
              <a:lnTo>
                <a:pt x="115621" y="23093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169FF1-B750-41F9-9533-B501E599A22B}">
      <dsp:nvSpPr>
        <dsp:cNvPr id="0" name=""/>
        <dsp:cNvSpPr/>
      </dsp:nvSpPr>
      <dsp:spPr>
        <a:xfrm>
          <a:off x="2701290" y="253536"/>
          <a:ext cx="717445" cy="105428"/>
        </a:xfrm>
        <a:custGeom>
          <a:avLst/>
          <a:gdLst/>
          <a:ahLst/>
          <a:cxnLst/>
          <a:rect l="0" t="0" r="0" b="0"/>
          <a:pathLst>
            <a:path>
              <a:moveTo>
                <a:pt x="0" y="0"/>
              </a:moveTo>
              <a:lnTo>
                <a:pt x="0" y="52714"/>
              </a:lnTo>
              <a:lnTo>
                <a:pt x="717445" y="52714"/>
              </a:lnTo>
              <a:lnTo>
                <a:pt x="717445" y="10542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7BAF57-A374-4187-BDA6-ADE7A8B745FA}">
      <dsp:nvSpPr>
        <dsp:cNvPr id="0" name=""/>
        <dsp:cNvSpPr/>
      </dsp:nvSpPr>
      <dsp:spPr>
        <a:xfrm>
          <a:off x="1823708" y="714424"/>
          <a:ext cx="184032" cy="587387"/>
        </a:xfrm>
        <a:custGeom>
          <a:avLst/>
          <a:gdLst/>
          <a:ahLst/>
          <a:cxnLst/>
          <a:rect l="0" t="0" r="0" b="0"/>
          <a:pathLst>
            <a:path>
              <a:moveTo>
                <a:pt x="0" y="0"/>
              </a:moveTo>
              <a:lnTo>
                <a:pt x="0" y="587387"/>
              </a:lnTo>
              <a:lnTo>
                <a:pt x="184032" y="58738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21D00E-268D-42B9-A43A-182E31E51817}">
      <dsp:nvSpPr>
        <dsp:cNvPr id="0" name=""/>
        <dsp:cNvSpPr/>
      </dsp:nvSpPr>
      <dsp:spPr>
        <a:xfrm>
          <a:off x="1823708" y="714424"/>
          <a:ext cx="184032" cy="230938"/>
        </a:xfrm>
        <a:custGeom>
          <a:avLst/>
          <a:gdLst/>
          <a:ahLst/>
          <a:cxnLst/>
          <a:rect l="0" t="0" r="0" b="0"/>
          <a:pathLst>
            <a:path>
              <a:moveTo>
                <a:pt x="0" y="0"/>
              </a:moveTo>
              <a:lnTo>
                <a:pt x="0" y="230938"/>
              </a:lnTo>
              <a:lnTo>
                <a:pt x="184032" y="23093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AEB48E-2860-4645-8CEC-6B4D72373B42}">
      <dsp:nvSpPr>
        <dsp:cNvPr id="0" name=""/>
        <dsp:cNvSpPr/>
      </dsp:nvSpPr>
      <dsp:spPr>
        <a:xfrm>
          <a:off x="2314460" y="253536"/>
          <a:ext cx="386829" cy="105428"/>
        </a:xfrm>
        <a:custGeom>
          <a:avLst/>
          <a:gdLst/>
          <a:ahLst/>
          <a:cxnLst/>
          <a:rect l="0" t="0" r="0" b="0"/>
          <a:pathLst>
            <a:path>
              <a:moveTo>
                <a:pt x="386829" y="0"/>
              </a:moveTo>
              <a:lnTo>
                <a:pt x="386829" y="52714"/>
              </a:lnTo>
              <a:lnTo>
                <a:pt x="0" y="52714"/>
              </a:lnTo>
              <a:lnTo>
                <a:pt x="0" y="10542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14FCB7-DB37-4A84-A86B-E16DE7CD7BD6}">
      <dsp:nvSpPr>
        <dsp:cNvPr id="0" name=""/>
        <dsp:cNvSpPr/>
      </dsp:nvSpPr>
      <dsp:spPr>
        <a:xfrm>
          <a:off x="855018" y="697443"/>
          <a:ext cx="123428" cy="1656732"/>
        </a:xfrm>
        <a:custGeom>
          <a:avLst/>
          <a:gdLst/>
          <a:ahLst/>
          <a:cxnLst/>
          <a:rect l="0" t="0" r="0" b="0"/>
          <a:pathLst>
            <a:path>
              <a:moveTo>
                <a:pt x="0" y="0"/>
              </a:moveTo>
              <a:lnTo>
                <a:pt x="0" y="1656732"/>
              </a:lnTo>
              <a:lnTo>
                <a:pt x="123428" y="165673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AAA9AC-8192-4F9D-B14E-16F281229CE6}">
      <dsp:nvSpPr>
        <dsp:cNvPr id="0" name=""/>
        <dsp:cNvSpPr/>
      </dsp:nvSpPr>
      <dsp:spPr>
        <a:xfrm>
          <a:off x="855018" y="697443"/>
          <a:ext cx="123428" cy="1300284"/>
        </a:xfrm>
        <a:custGeom>
          <a:avLst/>
          <a:gdLst/>
          <a:ahLst/>
          <a:cxnLst/>
          <a:rect l="0" t="0" r="0" b="0"/>
          <a:pathLst>
            <a:path>
              <a:moveTo>
                <a:pt x="0" y="0"/>
              </a:moveTo>
              <a:lnTo>
                <a:pt x="0" y="1300284"/>
              </a:lnTo>
              <a:lnTo>
                <a:pt x="123428" y="130028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FA55C7-16EE-43D7-ABC2-0BE76FCA435A}">
      <dsp:nvSpPr>
        <dsp:cNvPr id="0" name=""/>
        <dsp:cNvSpPr/>
      </dsp:nvSpPr>
      <dsp:spPr>
        <a:xfrm>
          <a:off x="855018" y="697443"/>
          <a:ext cx="123428" cy="943835"/>
        </a:xfrm>
        <a:custGeom>
          <a:avLst/>
          <a:gdLst/>
          <a:ahLst/>
          <a:cxnLst/>
          <a:rect l="0" t="0" r="0" b="0"/>
          <a:pathLst>
            <a:path>
              <a:moveTo>
                <a:pt x="0" y="0"/>
              </a:moveTo>
              <a:lnTo>
                <a:pt x="0" y="943835"/>
              </a:lnTo>
              <a:lnTo>
                <a:pt x="123428" y="94383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8B07046-688F-4D3A-A2CB-E66465E6B9AA}">
      <dsp:nvSpPr>
        <dsp:cNvPr id="0" name=""/>
        <dsp:cNvSpPr/>
      </dsp:nvSpPr>
      <dsp:spPr>
        <a:xfrm>
          <a:off x="855018" y="697443"/>
          <a:ext cx="123428" cy="587387"/>
        </a:xfrm>
        <a:custGeom>
          <a:avLst/>
          <a:gdLst/>
          <a:ahLst/>
          <a:cxnLst/>
          <a:rect l="0" t="0" r="0" b="0"/>
          <a:pathLst>
            <a:path>
              <a:moveTo>
                <a:pt x="0" y="0"/>
              </a:moveTo>
              <a:lnTo>
                <a:pt x="0" y="587387"/>
              </a:lnTo>
              <a:lnTo>
                <a:pt x="123428" y="58738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1432E3-782D-481A-8B99-5B1D0B8C55D3}">
      <dsp:nvSpPr>
        <dsp:cNvPr id="0" name=""/>
        <dsp:cNvSpPr/>
      </dsp:nvSpPr>
      <dsp:spPr>
        <a:xfrm>
          <a:off x="855018" y="697443"/>
          <a:ext cx="123428" cy="230938"/>
        </a:xfrm>
        <a:custGeom>
          <a:avLst/>
          <a:gdLst/>
          <a:ahLst/>
          <a:cxnLst/>
          <a:rect l="0" t="0" r="0" b="0"/>
          <a:pathLst>
            <a:path>
              <a:moveTo>
                <a:pt x="0" y="0"/>
              </a:moveTo>
              <a:lnTo>
                <a:pt x="0" y="230938"/>
              </a:lnTo>
              <a:lnTo>
                <a:pt x="123428" y="23093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E51E27-1634-49B2-B494-49574F2F1B3E}">
      <dsp:nvSpPr>
        <dsp:cNvPr id="0" name=""/>
        <dsp:cNvSpPr/>
      </dsp:nvSpPr>
      <dsp:spPr>
        <a:xfrm>
          <a:off x="1184161" y="253536"/>
          <a:ext cx="1517128" cy="105428"/>
        </a:xfrm>
        <a:custGeom>
          <a:avLst/>
          <a:gdLst/>
          <a:ahLst/>
          <a:cxnLst/>
          <a:rect l="0" t="0" r="0" b="0"/>
          <a:pathLst>
            <a:path>
              <a:moveTo>
                <a:pt x="1517128" y="0"/>
              </a:moveTo>
              <a:lnTo>
                <a:pt x="1517128" y="52714"/>
              </a:lnTo>
              <a:lnTo>
                <a:pt x="0" y="52714"/>
              </a:lnTo>
              <a:lnTo>
                <a:pt x="0" y="10542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3EF403-DA0F-49FD-9691-B1C108C0D49F}">
      <dsp:nvSpPr>
        <dsp:cNvPr id="0" name=""/>
        <dsp:cNvSpPr/>
      </dsp:nvSpPr>
      <dsp:spPr>
        <a:xfrm flipH="1">
          <a:off x="1915719" y="2516"/>
          <a:ext cx="1571140" cy="25102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b="1" kern="1200">
              <a:latin typeface="Arial" panose="020B0604020202020204" pitchFamily="34" charset="0"/>
              <a:cs typeface="Arial" panose="020B0604020202020204" pitchFamily="34" charset="0"/>
            </a:rPr>
            <a:t>Generalidades de la ganadería sustentable.</a:t>
          </a:r>
          <a:r>
            <a:rPr lang="es-CO" sz="500" kern="1200">
              <a:latin typeface="Arial" panose="020B0604020202020204" pitchFamily="34" charset="0"/>
              <a:cs typeface="Arial" panose="020B0604020202020204" pitchFamily="34" charset="0"/>
            </a:rPr>
            <a:t> </a:t>
          </a:r>
          <a:endParaRPr lang="es-CO" sz="500" kern="1200">
            <a:solidFill>
              <a:schemeClr val="bg1"/>
            </a:solidFill>
            <a:latin typeface="Arial" panose="020B0604020202020204" pitchFamily="34" charset="0"/>
            <a:cs typeface="Arial" panose="020B0604020202020204" pitchFamily="34" charset="0"/>
          </a:endParaRPr>
        </a:p>
      </dsp:txBody>
      <dsp:txXfrm>
        <a:off x="1915719" y="2516"/>
        <a:ext cx="1571140" cy="251020"/>
      </dsp:txXfrm>
    </dsp:sp>
    <dsp:sp modelId="{C727F80F-95DD-4467-AEB1-F573BD3BF4A9}">
      <dsp:nvSpPr>
        <dsp:cNvPr id="0" name=""/>
        <dsp:cNvSpPr/>
      </dsp:nvSpPr>
      <dsp:spPr>
        <a:xfrm>
          <a:off x="772732" y="358965"/>
          <a:ext cx="822859" cy="338478"/>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solidFill>
                <a:schemeClr val="bg1"/>
              </a:solidFill>
              <a:latin typeface="Arial" panose="020B0604020202020204" pitchFamily="34" charset="0"/>
              <a:cs typeface="Arial" panose="020B0604020202020204" pitchFamily="34" charset="0"/>
            </a:rPr>
            <a:t>Generalidades de la ganadería sustentable</a:t>
          </a:r>
        </a:p>
      </dsp:txBody>
      <dsp:txXfrm>
        <a:off x="772732" y="358965"/>
        <a:ext cx="822859" cy="338478"/>
      </dsp:txXfrm>
    </dsp:sp>
    <dsp:sp modelId="{D9FA9D64-AEA3-4BA1-9224-DA079285F2EC}">
      <dsp:nvSpPr>
        <dsp:cNvPr id="0" name=""/>
        <dsp:cNvSpPr/>
      </dsp:nvSpPr>
      <dsp:spPr>
        <a:xfrm>
          <a:off x="978447" y="802871"/>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solidFill>
                <a:schemeClr val="bg1"/>
              </a:solidFill>
              <a:latin typeface="Arial" panose="020B0604020202020204" pitchFamily="34" charset="0"/>
              <a:cs typeface="Arial" panose="020B0604020202020204" pitchFamily="34" charset="0"/>
            </a:rPr>
            <a:t>Generalidades</a:t>
          </a:r>
        </a:p>
      </dsp:txBody>
      <dsp:txXfrm>
        <a:off x="978447" y="802871"/>
        <a:ext cx="502040" cy="251020"/>
      </dsp:txXfrm>
    </dsp:sp>
    <dsp:sp modelId="{52E7E9D0-5B70-4E6B-8D86-FE84FA325A84}">
      <dsp:nvSpPr>
        <dsp:cNvPr id="0" name=""/>
        <dsp:cNvSpPr/>
      </dsp:nvSpPr>
      <dsp:spPr>
        <a:xfrm>
          <a:off x="978447" y="1159320"/>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solidFill>
                <a:schemeClr val="bg1"/>
              </a:solidFill>
              <a:latin typeface="Arial" panose="020B0604020202020204" pitchFamily="34" charset="0"/>
              <a:cs typeface="Arial" panose="020B0604020202020204" pitchFamily="34" charset="0"/>
            </a:rPr>
            <a:t>Planificación agroecológica</a:t>
          </a:r>
        </a:p>
      </dsp:txBody>
      <dsp:txXfrm>
        <a:off x="978447" y="1159320"/>
        <a:ext cx="502040" cy="251020"/>
      </dsp:txXfrm>
    </dsp:sp>
    <dsp:sp modelId="{FBF327D2-540D-42A9-BB76-0B53BF66FA2B}">
      <dsp:nvSpPr>
        <dsp:cNvPr id="0" name=""/>
        <dsp:cNvSpPr/>
      </dsp:nvSpPr>
      <dsp:spPr>
        <a:xfrm>
          <a:off x="978447" y="1515768"/>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solidFill>
                <a:schemeClr val="bg1"/>
              </a:solidFill>
              <a:latin typeface="Arial" panose="020B0604020202020204" pitchFamily="34" charset="0"/>
              <a:cs typeface="Arial" panose="020B0604020202020204" pitchFamily="34" charset="0"/>
            </a:rPr>
            <a:t>Diagnóstico</a:t>
          </a:r>
          <a:endParaRPr lang="es-CO" sz="500" kern="1200"/>
        </a:p>
      </dsp:txBody>
      <dsp:txXfrm>
        <a:off x="978447" y="1515768"/>
        <a:ext cx="502040" cy="251020"/>
      </dsp:txXfrm>
    </dsp:sp>
    <dsp:sp modelId="{78B5342D-9FAA-4479-B477-330E2AF8077E}">
      <dsp:nvSpPr>
        <dsp:cNvPr id="0" name=""/>
        <dsp:cNvSpPr/>
      </dsp:nvSpPr>
      <dsp:spPr>
        <a:xfrm>
          <a:off x="978447" y="1872217"/>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Diseño de un plan de finca</a:t>
          </a:r>
        </a:p>
      </dsp:txBody>
      <dsp:txXfrm>
        <a:off x="978447" y="1872217"/>
        <a:ext cx="502040" cy="251020"/>
      </dsp:txXfrm>
    </dsp:sp>
    <dsp:sp modelId="{BAE87556-1A9F-48A5-BA0F-EE9028C65D4A}">
      <dsp:nvSpPr>
        <dsp:cNvPr id="0" name=""/>
        <dsp:cNvSpPr/>
      </dsp:nvSpPr>
      <dsp:spPr>
        <a:xfrm>
          <a:off x="978447" y="2228666"/>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Evaluación</a:t>
          </a:r>
        </a:p>
      </dsp:txBody>
      <dsp:txXfrm>
        <a:off x="978447" y="2228666"/>
        <a:ext cx="502040" cy="251020"/>
      </dsp:txXfrm>
    </dsp:sp>
    <dsp:sp modelId="{1FED8D9B-1030-4703-802A-2EDAEFDF508B}">
      <dsp:nvSpPr>
        <dsp:cNvPr id="0" name=""/>
        <dsp:cNvSpPr/>
      </dsp:nvSpPr>
      <dsp:spPr>
        <a:xfrm>
          <a:off x="1701019" y="358965"/>
          <a:ext cx="1226881" cy="355459"/>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endParaRPr lang="es-CO" sz="500" kern="1200">
            <a:solidFill>
              <a:schemeClr val="bg1"/>
            </a:solidFill>
            <a:latin typeface="Arial" panose="020B0604020202020204" pitchFamily="34" charset="0"/>
            <a:cs typeface="Arial" panose="020B0604020202020204" pitchFamily="34" charset="0"/>
          </a:endParaRPr>
        </a:p>
        <a:p>
          <a:pPr marL="0" lvl="0" indent="0" algn="ctr" defTabSz="222250">
            <a:lnSpc>
              <a:spcPct val="90000"/>
            </a:lnSpc>
            <a:spcBef>
              <a:spcPct val="0"/>
            </a:spcBef>
            <a:spcAft>
              <a:spcPct val="35000"/>
            </a:spcAft>
            <a:buNone/>
          </a:pPr>
          <a:r>
            <a:rPr lang="es-CO" sz="500" kern="1200">
              <a:solidFill>
                <a:schemeClr val="bg1"/>
              </a:solidFill>
              <a:latin typeface="Arial" panose="020B0604020202020204" pitchFamily="34" charset="0"/>
              <a:cs typeface="Arial" panose="020B0604020202020204" pitchFamily="34" charset="0"/>
            </a:rPr>
            <a:t>Manejo de información de la finca</a:t>
          </a:r>
        </a:p>
        <a:p>
          <a:pPr marL="0" lvl="0" indent="0" algn="ctr" defTabSz="222250">
            <a:lnSpc>
              <a:spcPct val="90000"/>
            </a:lnSpc>
            <a:spcBef>
              <a:spcPct val="0"/>
            </a:spcBef>
            <a:spcAft>
              <a:spcPct val="35000"/>
            </a:spcAft>
            <a:buNone/>
          </a:pPr>
          <a:endParaRPr lang="es-CO" sz="500" kern="1200">
            <a:solidFill>
              <a:schemeClr val="bg1"/>
            </a:solidFill>
            <a:latin typeface="Arial" panose="020B0604020202020204" pitchFamily="34" charset="0"/>
            <a:cs typeface="Arial" panose="020B0604020202020204" pitchFamily="34" charset="0"/>
          </a:endParaRPr>
        </a:p>
      </dsp:txBody>
      <dsp:txXfrm>
        <a:off x="1701019" y="358965"/>
        <a:ext cx="1226881" cy="355459"/>
      </dsp:txXfrm>
    </dsp:sp>
    <dsp:sp modelId="{7A59E0F3-683A-4D1F-A5D7-211D0D8664C3}">
      <dsp:nvSpPr>
        <dsp:cNvPr id="0" name=""/>
        <dsp:cNvSpPr/>
      </dsp:nvSpPr>
      <dsp:spPr>
        <a:xfrm>
          <a:off x="2007740" y="819853"/>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solidFill>
                <a:schemeClr val="bg1"/>
              </a:solidFill>
              <a:latin typeface="Arial" panose="020B0604020202020204" pitchFamily="34" charset="0"/>
              <a:cs typeface="Arial" panose="020B0604020202020204" pitchFamily="34" charset="0"/>
            </a:rPr>
            <a:t>Manejo de información</a:t>
          </a:r>
        </a:p>
      </dsp:txBody>
      <dsp:txXfrm>
        <a:off x="2007740" y="819853"/>
        <a:ext cx="502040" cy="251020"/>
      </dsp:txXfrm>
    </dsp:sp>
    <dsp:sp modelId="{C77DBF75-8FD5-44E1-ADED-535E36300F23}">
      <dsp:nvSpPr>
        <dsp:cNvPr id="0" name=""/>
        <dsp:cNvSpPr/>
      </dsp:nvSpPr>
      <dsp:spPr>
        <a:xfrm>
          <a:off x="2007740" y="1176301"/>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solidFill>
                <a:schemeClr val="bg1"/>
              </a:solidFill>
              <a:latin typeface="Arial" panose="020B0604020202020204" pitchFamily="34" charset="0"/>
              <a:cs typeface="Arial" panose="020B0604020202020204" pitchFamily="34" charset="0"/>
            </a:rPr>
            <a:t>Registros</a:t>
          </a:r>
        </a:p>
      </dsp:txBody>
      <dsp:txXfrm>
        <a:off x="2007740" y="1176301"/>
        <a:ext cx="502040" cy="251020"/>
      </dsp:txXfrm>
    </dsp:sp>
    <dsp:sp modelId="{4D43DA37-98B0-443A-9AB6-020D79A9BDF1}">
      <dsp:nvSpPr>
        <dsp:cNvPr id="0" name=""/>
        <dsp:cNvSpPr/>
      </dsp:nvSpPr>
      <dsp:spPr>
        <a:xfrm>
          <a:off x="3033329" y="358965"/>
          <a:ext cx="770812" cy="343262"/>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solidFill>
                <a:schemeClr val="bg1"/>
              </a:solidFill>
              <a:latin typeface="Arial" panose="020B0604020202020204" pitchFamily="34" charset="0"/>
              <a:cs typeface="Arial" panose="020B0604020202020204" pitchFamily="34" charset="0"/>
            </a:rPr>
            <a:t>Alimentos en la nutrición de los bovinos</a:t>
          </a:r>
        </a:p>
      </dsp:txBody>
      <dsp:txXfrm>
        <a:off x="3033329" y="358965"/>
        <a:ext cx="770812" cy="343262"/>
      </dsp:txXfrm>
    </dsp:sp>
    <dsp:sp modelId="{EB9A99BA-C39D-4919-9816-8DAC834C30C1}">
      <dsp:nvSpPr>
        <dsp:cNvPr id="0" name=""/>
        <dsp:cNvSpPr/>
      </dsp:nvSpPr>
      <dsp:spPr>
        <a:xfrm>
          <a:off x="3226032" y="807656"/>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solidFill>
                <a:schemeClr val="bg1"/>
              </a:solidFill>
              <a:latin typeface="Arial" panose="020B0604020202020204" pitchFamily="34" charset="0"/>
              <a:cs typeface="Arial" panose="020B0604020202020204" pitchFamily="34" charset="0"/>
            </a:rPr>
            <a:t>Alternativas nutricionales</a:t>
          </a:r>
        </a:p>
      </dsp:txBody>
      <dsp:txXfrm>
        <a:off x="3226032" y="807656"/>
        <a:ext cx="502040" cy="251020"/>
      </dsp:txXfrm>
    </dsp:sp>
    <dsp:sp modelId="{7E427F7C-7E77-4A9E-9B2A-782AADD5E349}">
      <dsp:nvSpPr>
        <dsp:cNvPr id="0" name=""/>
        <dsp:cNvSpPr/>
      </dsp:nvSpPr>
      <dsp:spPr>
        <a:xfrm>
          <a:off x="3226032" y="1164104"/>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solidFill>
                <a:schemeClr val="bg1"/>
              </a:solidFill>
              <a:latin typeface="Arial" panose="020B0604020202020204" pitchFamily="34" charset="0"/>
              <a:cs typeface="Arial" panose="020B0604020202020204" pitchFamily="34" charset="0"/>
            </a:rPr>
            <a:t>Forrajes</a:t>
          </a:r>
        </a:p>
      </dsp:txBody>
      <dsp:txXfrm>
        <a:off x="3226032" y="1164104"/>
        <a:ext cx="502040" cy="251020"/>
      </dsp:txXfrm>
    </dsp:sp>
    <dsp:sp modelId="{F1ADC41C-F0F8-4D42-B66B-5969CD5E54A1}">
      <dsp:nvSpPr>
        <dsp:cNvPr id="0" name=""/>
        <dsp:cNvSpPr/>
      </dsp:nvSpPr>
      <dsp:spPr>
        <a:xfrm>
          <a:off x="3226032" y="1520553"/>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solidFill>
                <a:schemeClr val="bg1"/>
              </a:solidFill>
              <a:latin typeface="Arial" panose="020B0604020202020204" pitchFamily="34" charset="0"/>
              <a:cs typeface="Arial" panose="020B0604020202020204" pitchFamily="34" charset="0"/>
            </a:rPr>
            <a:t>Valor nutritivos</a:t>
          </a:r>
        </a:p>
      </dsp:txBody>
      <dsp:txXfrm>
        <a:off x="3226032" y="1520553"/>
        <a:ext cx="502040" cy="251020"/>
      </dsp:txXfrm>
    </dsp:sp>
    <dsp:sp modelId="{19A4C594-7E0B-419F-9B87-649C9F8B77F3}">
      <dsp:nvSpPr>
        <dsp:cNvPr id="0" name=""/>
        <dsp:cNvSpPr/>
      </dsp:nvSpPr>
      <dsp:spPr>
        <a:xfrm>
          <a:off x="3226032" y="1877001"/>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Carbohidratos</a:t>
          </a:r>
        </a:p>
      </dsp:txBody>
      <dsp:txXfrm>
        <a:off x="3226032" y="1877001"/>
        <a:ext cx="502040" cy="251020"/>
      </dsp:txXfrm>
    </dsp:sp>
    <dsp:sp modelId="{929BD3D1-3A58-41EC-B758-75BE0F2DE7CA}">
      <dsp:nvSpPr>
        <dsp:cNvPr id="0" name=""/>
        <dsp:cNvSpPr/>
      </dsp:nvSpPr>
      <dsp:spPr>
        <a:xfrm>
          <a:off x="3226032" y="2233450"/>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Grasas</a:t>
          </a:r>
        </a:p>
      </dsp:txBody>
      <dsp:txXfrm>
        <a:off x="3226032" y="2233450"/>
        <a:ext cx="502040" cy="251020"/>
      </dsp:txXfrm>
    </dsp:sp>
    <dsp:sp modelId="{7CEEC49C-084B-445A-82AA-73E4A225D14C}">
      <dsp:nvSpPr>
        <dsp:cNvPr id="0" name=""/>
        <dsp:cNvSpPr/>
      </dsp:nvSpPr>
      <dsp:spPr>
        <a:xfrm>
          <a:off x="3226032" y="2589899"/>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Macroelementos</a:t>
          </a:r>
        </a:p>
      </dsp:txBody>
      <dsp:txXfrm>
        <a:off x="3226032" y="2589899"/>
        <a:ext cx="502040" cy="251020"/>
      </dsp:txXfrm>
    </dsp:sp>
    <dsp:sp modelId="{4A3646ED-9573-4544-8A4C-CD4A0952086E}">
      <dsp:nvSpPr>
        <dsp:cNvPr id="0" name=""/>
        <dsp:cNvSpPr/>
      </dsp:nvSpPr>
      <dsp:spPr>
        <a:xfrm>
          <a:off x="3226032" y="2946347"/>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Vitaminas</a:t>
          </a:r>
        </a:p>
      </dsp:txBody>
      <dsp:txXfrm>
        <a:off x="3226032" y="2946347"/>
        <a:ext cx="502040" cy="251020"/>
      </dsp:txXfrm>
    </dsp:sp>
    <dsp:sp modelId="{D74DD974-9F68-4DCE-93A4-048040EDC878}">
      <dsp:nvSpPr>
        <dsp:cNvPr id="0" name=""/>
        <dsp:cNvSpPr/>
      </dsp:nvSpPr>
      <dsp:spPr>
        <a:xfrm>
          <a:off x="3226032" y="3302796"/>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Modelos</a:t>
          </a:r>
        </a:p>
      </dsp:txBody>
      <dsp:txXfrm>
        <a:off x="3226032" y="3302796"/>
        <a:ext cx="502040" cy="251020"/>
      </dsp:txXfrm>
    </dsp:sp>
    <dsp:sp modelId="{127E368C-5AA4-428D-BAD3-9993F0D85799}">
      <dsp:nvSpPr>
        <dsp:cNvPr id="0" name=""/>
        <dsp:cNvSpPr/>
      </dsp:nvSpPr>
      <dsp:spPr>
        <a:xfrm>
          <a:off x="3226032" y="3659244"/>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Bancos forrajeros</a:t>
          </a:r>
        </a:p>
      </dsp:txBody>
      <dsp:txXfrm>
        <a:off x="3226032" y="3659244"/>
        <a:ext cx="502040" cy="251020"/>
      </dsp:txXfrm>
    </dsp:sp>
    <dsp:sp modelId="{A97FB6DA-2705-482D-83D0-964766A17A66}">
      <dsp:nvSpPr>
        <dsp:cNvPr id="0" name=""/>
        <dsp:cNvSpPr/>
      </dsp:nvSpPr>
      <dsp:spPr>
        <a:xfrm>
          <a:off x="3226032" y="4015693"/>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Forraje de flujo</a:t>
          </a:r>
        </a:p>
      </dsp:txBody>
      <dsp:txXfrm>
        <a:off x="3226032" y="4015693"/>
        <a:ext cx="502040" cy="251020"/>
      </dsp:txXfrm>
    </dsp:sp>
    <dsp:sp modelId="{11F53C54-604A-43FA-82AF-C644FF45AD82}">
      <dsp:nvSpPr>
        <dsp:cNvPr id="0" name=""/>
        <dsp:cNvSpPr/>
      </dsp:nvSpPr>
      <dsp:spPr>
        <a:xfrm>
          <a:off x="3909570" y="358965"/>
          <a:ext cx="720277" cy="304118"/>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solidFill>
                <a:schemeClr val="bg1"/>
              </a:solidFill>
              <a:latin typeface="Arial" panose="020B0604020202020204" pitchFamily="34" charset="0"/>
              <a:cs typeface="Arial" panose="020B0604020202020204" pitchFamily="34" charset="0"/>
            </a:rPr>
            <a:t>Pastos y técnicas para la conservación de forrajes</a:t>
          </a:r>
        </a:p>
      </dsp:txBody>
      <dsp:txXfrm>
        <a:off x="3909570" y="358965"/>
        <a:ext cx="720277" cy="304118"/>
      </dsp:txXfrm>
    </dsp:sp>
    <dsp:sp modelId="{07F41048-8210-4E41-BAD4-D3DD6726A565}">
      <dsp:nvSpPr>
        <dsp:cNvPr id="0" name=""/>
        <dsp:cNvSpPr/>
      </dsp:nvSpPr>
      <dsp:spPr>
        <a:xfrm>
          <a:off x="4089639" y="768512"/>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solidFill>
                <a:schemeClr val="bg1"/>
              </a:solidFill>
              <a:latin typeface="Arial" panose="020B0604020202020204" pitchFamily="34" charset="0"/>
              <a:cs typeface="Arial" panose="020B0604020202020204" pitchFamily="34" charset="0"/>
            </a:rPr>
            <a:t>Importancia</a:t>
          </a:r>
        </a:p>
      </dsp:txBody>
      <dsp:txXfrm>
        <a:off x="4089639" y="768512"/>
        <a:ext cx="502040" cy="251020"/>
      </dsp:txXfrm>
    </dsp:sp>
    <dsp:sp modelId="{8013FC0B-DA53-4C43-B09A-220956694B76}">
      <dsp:nvSpPr>
        <dsp:cNvPr id="0" name=""/>
        <dsp:cNvSpPr/>
      </dsp:nvSpPr>
      <dsp:spPr>
        <a:xfrm>
          <a:off x="4089639" y="1124960"/>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solidFill>
                <a:schemeClr val="bg1"/>
              </a:solidFill>
              <a:latin typeface="Arial" panose="020B0604020202020204" pitchFamily="34" charset="0"/>
              <a:cs typeface="Arial" panose="020B0604020202020204" pitchFamily="34" charset="0"/>
            </a:rPr>
            <a:t>Selección de pastos</a:t>
          </a:r>
        </a:p>
      </dsp:txBody>
      <dsp:txXfrm>
        <a:off x="4089639" y="1124960"/>
        <a:ext cx="502040" cy="251020"/>
      </dsp:txXfrm>
    </dsp:sp>
    <dsp:sp modelId="{293A5E74-4026-4126-849C-894A7FFCC591}">
      <dsp:nvSpPr>
        <dsp:cNvPr id="0" name=""/>
        <dsp:cNvSpPr/>
      </dsp:nvSpPr>
      <dsp:spPr>
        <a:xfrm>
          <a:off x="4089639" y="1481409"/>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Recomendaciones</a:t>
          </a:r>
        </a:p>
      </dsp:txBody>
      <dsp:txXfrm>
        <a:off x="4089639" y="1481409"/>
        <a:ext cx="502040" cy="251020"/>
      </dsp:txXfrm>
    </dsp:sp>
    <dsp:sp modelId="{E433D930-21B3-4A19-BC80-AE4D1050618E}">
      <dsp:nvSpPr>
        <dsp:cNvPr id="0" name=""/>
        <dsp:cNvSpPr/>
      </dsp:nvSpPr>
      <dsp:spPr>
        <a:xfrm>
          <a:off x="4089639" y="1837857"/>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Pasto de corte</a:t>
          </a:r>
        </a:p>
      </dsp:txBody>
      <dsp:txXfrm>
        <a:off x="4089639" y="1837857"/>
        <a:ext cx="502040" cy="251020"/>
      </dsp:txXfrm>
    </dsp:sp>
    <dsp:sp modelId="{A350C07E-6971-48A7-9C9B-A746256E4BF3}">
      <dsp:nvSpPr>
        <dsp:cNvPr id="0" name=""/>
        <dsp:cNvSpPr/>
      </dsp:nvSpPr>
      <dsp:spPr>
        <a:xfrm>
          <a:off x="4089639" y="2194306"/>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Generalidades </a:t>
          </a:r>
        </a:p>
      </dsp:txBody>
      <dsp:txXfrm>
        <a:off x="4089639" y="2194306"/>
        <a:ext cx="502040" cy="251020"/>
      </dsp:txXfrm>
    </dsp:sp>
    <dsp:sp modelId="{C7244943-13C6-43B1-8641-F5CFBA30886E}">
      <dsp:nvSpPr>
        <dsp:cNvPr id="0" name=""/>
        <dsp:cNvSpPr/>
      </dsp:nvSpPr>
      <dsp:spPr>
        <a:xfrm>
          <a:off x="4089639" y="2550755"/>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Leguminosas</a:t>
          </a:r>
        </a:p>
      </dsp:txBody>
      <dsp:txXfrm>
        <a:off x="4089639" y="2550755"/>
        <a:ext cx="502040" cy="251020"/>
      </dsp:txXfrm>
    </dsp:sp>
    <dsp:sp modelId="{125E7CD0-6DD1-414C-89E6-91FED57E76E3}">
      <dsp:nvSpPr>
        <dsp:cNvPr id="0" name=""/>
        <dsp:cNvSpPr/>
      </dsp:nvSpPr>
      <dsp:spPr>
        <a:xfrm>
          <a:off x="4089639" y="2907203"/>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Seleccion de la pradera</a:t>
          </a:r>
        </a:p>
      </dsp:txBody>
      <dsp:txXfrm>
        <a:off x="4089639" y="2907203"/>
        <a:ext cx="502040" cy="251020"/>
      </dsp:txXfrm>
    </dsp:sp>
    <dsp:sp modelId="{0E612438-224E-446E-9163-4117F8F08AE1}">
      <dsp:nvSpPr>
        <dsp:cNvPr id="0" name=""/>
        <dsp:cNvSpPr/>
      </dsp:nvSpPr>
      <dsp:spPr>
        <a:xfrm>
          <a:off x="4089639" y="3263652"/>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Preparación del terreno</a:t>
          </a:r>
        </a:p>
      </dsp:txBody>
      <dsp:txXfrm>
        <a:off x="4089639" y="3263652"/>
        <a:ext cx="502040" cy="251020"/>
      </dsp:txXfrm>
    </dsp:sp>
    <dsp:sp modelId="{08C0D149-3CEA-4611-95A5-39FA7D79D0F7}">
      <dsp:nvSpPr>
        <dsp:cNvPr id="0" name=""/>
        <dsp:cNvSpPr/>
      </dsp:nvSpPr>
      <dsp:spPr>
        <a:xfrm>
          <a:off x="4089639" y="3620100"/>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Implementación</a:t>
          </a:r>
        </a:p>
      </dsp:txBody>
      <dsp:txXfrm>
        <a:off x="4089639" y="3620100"/>
        <a:ext cx="502040" cy="251020"/>
      </dsp:txXfrm>
    </dsp:sp>
    <dsp:sp modelId="{00DAE3F1-06B1-42E6-ACCC-3076ECA3D50D}">
      <dsp:nvSpPr>
        <dsp:cNvPr id="0" name=""/>
        <dsp:cNvSpPr/>
      </dsp:nvSpPr>
      <dsp:spPr>
        <a:xfrm>
          <a:off x="4089639" y="3976549"/>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Métodos y técnicas</a:t>
          </a:r>
        </a:p>
      </dsp:txBody>
      <dsp:txXfrm>
        <a:off x="4089639" y="3976549"/>
        <a:ext cx="502040" cy="251020"/>
      </dsp:txXfrm>
    </dsp:sp>
    <dsp:sp modelId="{44152DDE-34E9-4D0B-B0E3-64A69C499AAC}">
      <dsp:nvSpPr>
        <dsp:cNvPr id="0" name=""/>
        <dsp:cNvSpPr/>
      </dsp:nvSpPr>
      <dsp:spPr>
        <a:xfrm>
          <a:off x="4089639" y="4332998"/>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Ensilaje</a:t>
          </a:r>
        </a:p>
      </dsp:txBody>
      <dsp:txXfrm>
        <a:off x="4089639" y="4332998"/>
        <a:ext cx="502040" cy="251020"/>
      </dsp:txXfrm>
    </dsp:sp>
    <dsp:sp modelId="{4EC28E61-806D-41CF-B511-647B79CDB7E8}">
      <dsp:nvSpPr>
        <dsp:cNvPr id="0" name=""/>
        <dsp:cNvSpPr/>
      </dsp:nvSpPr>
      <dsp:spPr>
        <a:xfrm>
          <a:off x="4089639" y="4689446"/>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Tipos de silos</a:t>
          </a:r>
        </a:p>
      </dsp:txBody>
      <dsp:txXfrm>
        <a:off x="4089639" y="4689446"/>
        <a:ext cx="502040" cy="251020"/>
      </dsp:txXfrm>
    </dsp:sp>
    <dsp:sp modelId="{304C5046-5404-44EE-8A86-C44AD904A8DD}">
      <dsp:nvSpPr>
        <dsp:cNvPr id="0" name=""/>
        <dsp:cNvSpPr/>
      </dsp:nvSpPr>
      <dsp:spPr>
        <a:xfrm>
          <a:off x="4089639" y="5045895"/>
          <a:ext cx="502040" cy="25102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CO" sz="500" kern="1200"/>
            <a:t>Heno</a:t>
          </a:r>
        </a:p>
      </dsp:txBody>
      <dsp:txXfrm>
        <a:off x="4089639" y="5045895"/>
        <a:ext cx="502040" cy="25102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17C4350-84B3-47FB-AFBD-0E5F4DAE0BEC}">
  <ds:schemaRefs>
    <ds:schemaRef ds:uri="http://schemas.openxmlformats.org/officeDocument/2006/bibliography"/>
  </ds:schemaRefs>
</ds:datastoreItem>
</file>

<file path=customXml/itemProps2.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B6600825-DB0B-4EC8-B69C-76F3435411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25</Pages>
  <Words>6021</Words>
  <Characters>33119</Characters>
  <Application>Microsoft Office Word</Application>
  <DocSecurity>0</DocSecurity>
  <Lines>275</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LUIS GUILLERMO ALVAREZ GARCIA</cp:lastModifiedBy>
  <cp:revision>7</cp:revision>
  <dcterms:created xsi:type="dcterms:W3CDTF">2024-09-18T05:06:00Z</dcterms:created>
  <dcterms:modified xsi:type="dcterms:W3CDTF">2024-09-18T23:02:00Z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